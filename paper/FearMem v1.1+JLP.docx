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D80EA5" w14:textId="43013F8F" w:rsidR="00EB11B7" w:rsidRPr="009800D7" w:rsidRDefault="007D48E1" w:rsidP="001421D9">
      <w:pPr>
        <w:spacing w:line="480" w:lineRule="auto"/>
        <w:jc w:val="center"/>
        <w:rPr>
          <w:rFonts w:ascii="Arial" w:hAnsi="Arial" w:cs="Arial"/>
          <w:b/>
        </w:rPr>
      </w:pPr>
      <w:r w:rsidRPr="009800D7">
        <w:rPr>
          <w:rFonts w:ascii="Arial" w:hAnsi="Arial" w:cs="Arial"/>
          <w:b/>
        </w:rPr>
        <w:t>R</w:t>
      </w:r>
      <w:r w:rsidR="00B87131" w:rsidRPr="009800D7">
        <w:rPr>
          <w:rFonts w:ascii="Arial" w:hAnsi="Arial" w:cs="Arial"/>
          <w:b/>
        </w:rPr>
        <w:t xml:space="preserve">etroactive enhancements </w:t>
      </w:r>
      <w:r w:rsidR="00440C84" w:rsidRPr="009800D7">
        <w:rPr>
          <w:rFonts w:ascii="Arial" w:hAnsi="Arial" w:cs="Arial"/>
          <w:b/>
        </w:rPr>
        <w:t xml:space="preserve">of weak memory </w:t>
      </w:r>
      <w:r w:rsidR="008B585A" w:rsidRPr="009800D7">
        <w:rPr>
          <w:rFonts w:ascii="Arial" w:hAnsi="Arial" w:cs="Arial"/>
          <w:b/>
        </w:rPr>
        <w:t xml:space="preserve">associated with </w:t>
      </w:r>
      <w:r w:rsidR="001421D9" w:rsidRPr="009800D7">
        <w:rPr>
          <w:rFonts w:ascii="Arial" w:hAnsi="Arial" w:cs="Arial"/>
          <w:b/>
        </w:rPr>
        <w:t>misattribution</w:t>
      </w:r>
      <w:r w:rsidR="00440C84" w:rsidRPr="009800D7">
        <w:rPr>
          <w:rFonts w:ascii="Arial" w:hAnsi="Arial" w:cs="Arial"/>
          <w:b/>
        </w:rPr>
        <w:t xml:space="preserve"> to a more salient context</w:t>
      </w:r>
    </w:p>
    <w:p w14:paraId="0A2EB8F0" w14:textId="228D877F" w:rsidR="00C50A6C" w:rsidRPr="009800D7" w:rsidRDefault="00E15118" w:rsidP="001018BA">
      <w:pPr>
        <w:spacing w:line="480" w:lineRule="auto"/>
        <w:jc w:val="both"/>
        <w:rPr>
          <w:rFonts w:ascii="Arial" w:hAnsi="Arial" w:cs="Arial"/>
        </w:rPr>
      </w:pPr>
      <w:r w:rsidRPr="009800D7">
        <w:rPr>
          <w:rFonts w:ascii="Arial" w:hAnsi="Arial" w:cs="Arial"/>
        </w:rPr>
        <w:t>E</w:t>
      </w:r>
      <w:r w:rsidR="00BB5FFE" w:rsidRPr="009800D7">
        <w:rPr>
          <w:rFonts w:ascii="Arial" w:hAnsi="Arial" w:cs="Arial"/>
        </w:rPr>
        <w:t xml:space="preserve">motional </w:t>
      </w:r>
      <w:r w:rsidR="004F7E3C" w:rsidRPr="009800D7">
        <w:rPr>
          <w:rFonts w:ascii="Arial" w:hAnsi="Arial" w:cs="Arial"/>
        </w:rPr>
        <w:t>experiences gain</w:t>
      </w:r>
      <w:r w:rsidRPr="009800D7">
        <w:rPr>
          <w:rFonts w:ascii="Arial" w:hAnsi="Arial" w:cs="Arial"/>
        </w:rPr>
        <w:t xml:space="preserve"> </w:t>
      </w:r>
      <w:r w:rsidR="004F7E3C" w:rsidRPr="009800D7">
        <w:rPr>
          <w:rFonts w:ascii="Arial" w:hAnsi="Arial" w:cs="Arial"/>
        </w:rPr>
        <w:t xml:space="preserve">privileged </w:t>
      </w:r>
      <w:r w:rsidR="00243F44" w:rsidRPr="009800D7">
        <w:rPr>
          <w:rFonts w:ascii="Arial" w:hAnsi="Arial" w:cs="Arial"/>
        </w:rPr>
        <w:t>access to the neurobehavioral mechanisms of l</w:t>
      </w:r>
      <w:r w:rsidR="004F7E3C" w:rsidRPr="009800D7">
        <w:rPr>
          <w:rFonts w:ascii="Arial" w:hAnsi="Arial" w:cs="Arial"/>
        </w:rPr>
        <w:t>ong-term memory</w:t>
      </w:r>
      <w:r w:rsidRPr="009800D7">
        <w:rPr>
          <w:rFonts w:ascii="Arial" w:hAnsi="Arial" w:cs="Arial"/>
        </w:rPr>
        <w:t xml:space="preserve">. </w:t>
      </w:r>
      <w:r w:rsidR="00BA0B7A" w:rsidRPr="009800D7">
        <w:rPr>
          <w:rFonts w:ascii="Arial" w:hAnsi="Arial" w:cs="Arial"/>
        </w:rPr>
        <w:t xml:space="preserve">Emotion </w:t>
      </w:r>
      <w:r w:rsidR="00854BEE" w:rsidRPr="009800D7">
        <w:rPr>
          <w:rFonts w:ascii="Arial" w:hAnsi="Arial" w:cs="Arial"/>
        </w:rPr>
        <w:t xml:space="preserve">can also enhance memory </w:t>
      </w:r>
      <w:r w:rsidRPr="009800D7">
        <w:rPr>
          <w:rFonts w:ascii="Arial" w:hAnsi="Arial" w:cs="Arial"/>
        </w:rPr>
        <w:t xml:space="preserve">for </w:t>
      </w:r>
      <w:r w:rsidR="006E653E" w:rsidRPr="009800D7">
        <w:rPr>
          <w:rFonts w:ascii="Arial" w:hAnsi="Arial" w:cs="Arial"/>
        </w:rPr>
        <w:t xml:space="preserve">seemingly </w:t>
      </w:r>
      <w:r w:rsidRPr="009800D7">
        <w:rPr>
          <w:rFonts w:ascii="Arial" w:hAnsi="Arial" w:cs="Arial"/>
        </w:rPr>
        <w:t xml:space="preserve">mundane </w:t>
      </w:r>
      <w:r w:rsidR="00BB5FFE" w:rsidRPr="009800D7">
        <w:rPr>
          <w:rFonts w:ascii="Arial" w:hAnsi="Arial" w:cs="Arial"/>
        </w:rPr>
        <w:t>details</w:t>
      </w:r>
      <w:r w:rsidR="00BA0B7A" w:rsidRPr="009800D7">
        <w:rPr>
          <w:rFonts w:ascii="Arial" w:hAnsi="Arial" w:cs="Arial"/>
        </w:rPr>
        <w:t xml:space="preserve"> </w:t>
      </w:r>
      <w:r w:rsidR="00BB5FFE" w:rsidRPr="009800D7">
        <w:rPr>
          <w:rFonts w:ascii="Arial" w:hAnsi="Arial" w:cs="Arial"/>
        </w:rPr>
        <w:t xml:space="preserve">encoded </w:t>
      </w:r>
      <w:r w:rsidR="00E7210C" w:rsidRPr="009800D7">
        <w:rPr>
          <w:rFonts w:ascii="Arial" w:hAnsi="Arial" w:cs="Arial"/>
        </w:rPr>
        <w:t>close in time to t</w:t>
      </w:r>
      <w:r w:rsidR="00BA0B7A" w:rsidRPr="009800D7">
        <w:rPr>
          <w:rFonts w:ascii="Arial" w:hAnsi="Arial" w:cs="Arial"/>
        </w:rPr>
        <w:t xml:space="preserve">he emotional experience. </w:t>
      </w:r>
      <w:r w:rsidR="00854BEE" w:rsidRPr="009800D7">
        <w:rPr>
          <w:rFonts w:ascii="Arial" w:hAnsi="Arial" w:cs="Arial"/>
        </w:rPr>
        <w:t>E</w:t>
      </w:r>
      <w:r w:rsidR="00BA0B7A" w:rsidRPr="009800D7">
        <w:rPr>
          <w:rFonts w:ascii="Arial" w:hAnsi="Arial" w:cs="Arial"/>
        </w:rPr>
        <w:t xml:space="preserve">nhancement in memory via a temporal association between </w:t>
      </w:r>
      <w:r w:rsidR="00E7210C" w:rsidRPr="009800D7">
        <w:rPr>
          <w:rFonts w:ascii="Arial" w:hAnsi="Arial" w:cs="Arial"/>
        </w:rPr>
        <w:t>mundane</w:t>
      </w:r>
      <w:r w:rsidR="00BA0B7A" w:rsidRPr="009800D7">
        <w:rPr>
          <w:rFonts w:ascii="Arial" w:hAnsi="Arial" w:cs="Arial"/>
        </w:rPr>
        <w:t xml:space="preserve"> and </w:t>
      </w:r>
      <w:r w:rsidR="00E7210C" w:rsidRPr="009800D7">
        <w:rPr>
          <w:rFonts w:ascii="Arial" w:hAnsi="Arial" w:cs="Arial"/>
        </w:rPr>
        <w:t>salient</w:t>
      </w:r>
      <w:r w:rsidR="00BA0B7A" w:rsidRPr="009800D7">
        <w:rPr>
          <w:rFonts w:ascii="Arial" w:hAnsi="Arial" w:cs="Arial"/>
        </w:rPr>
        <w:t xml:space="preserve"> events </w:t>
      </w:r>
      <w:r w:rsidR="00854BEE" w:rsidRPr="009800D7">
        <w:rPr>
          <w:rFonts w:ascii="Arial" w:hAnsi="Arial" w:cs="Arial"/>
        </w:rPr>
        <w:t>is</w:t>
      </w:r>
      <w:r w:rsidR="00BA0B7A" w:rsidRPr="009800D7">
        <w:rPr>
          <w:rFonts w:ascii="Arial" w:hAnsi="Arial" w:cs="Arial"/>
        </w:rPr>
        <w:t xml:space="preserve"> consistent with</w:t>
      </w:r>
      <w:r w:rsidR="0023090C" w:rsidRPr="009800D7">
        <w:rPr>
          <w:rFonts w:ascii="Arial" w:hAnsi="Arial" w:cs="Arial"/>
        </w:rPr>
        <w:t xml:space="preserve"> </w:t>
      </w:r>
      <w:r w:rsidR="00F6202E" w:rsidRPr="009800D7">
        <w:rPr>
          <w:rFonts w:ascii="Arial" w:hAnsi="Arial" w:cs="Arial"/>
        </w:rPr>
        <w:t>neurobiological</w:t>
      </w:r>
      <w:r w:rsidR="0023090C" w:rsidRPr="009800D7">
        <w:rPr>
          <w:rFonts w:ascii="Arial" w:hAnsi="Arial" w:cs="Arial"/>
        </w:rPr>
        <w:t xml:space="preserve"> models of long-term memory. </w:t>
      </w:r>
      <w:r w:rsidR="00F6202E" w:rsidRPr="009800D7">
        <w:rPr>
          <w:rFonts w:ascii="Arial" w:hAnsi="Arial" w:cs="Arial"/>
        </w:rPr>
        <w:t xml:space="preserve">For instance, the </w:t>
      </w:r>
      <w:r w:rsidR="00C62A3B" w:rsidRPr="009800D7">
        <w:rPr>
          <w:rFonts w:ascii="Arial" w:hAnsi="Arial" w:cs="Arial"/>
        </w:rPr>
        <w:t>behavioral tagging</w:t>
      </w:r>
      <w:r w:rsidR="00017702" w:rsidRPr="009800D7">
        <w:rPr>
          <w:rFonts w:ascii="Arial" w:hAnsi="Arial" w:cs="Arial"/>
        </w:rPr>
        <w:t xml:space="preserve"> hypothesis (</w:t>
      </w:r>
      <w:r w:rsidR="00C62A3B" w:rsidRPr="009800D7">
        <w:rPr>
          <w:rFonts w:ascii="Arial" w:hAnsi="Arial" w:cs="Arial"/>
        </w:rPr>
        <w:t>derived from the</w:t>
      </w:r>
      <w:r w:rsidR="00017702" w:rsidRPr="009800D7">
        <w:rPr>
          <w:rFonts w:ascii="Arial" w:hAnsi="Arial" w:cs="Arial"/>
        </w:rPr>
        <w:t xml:space="preserve"> </w:t>
      </w:r>
      <w:r w:rsidR="00C62A3B" w:rsidRPr="009800D7">
        <w:rPr>
          <w:rFonts w:ascii="Arial" w:hAnsi="Arial" w:cs="Arial"/>
        </w:rPr>
        <w:t>synaptic</w:t>
      </w:r>
      <w:r w:rsidR="00F6202E" w:rsidRPr="009800D7">
        <w:rPr>
          <w:rFonts w:ascii="Arial" w:hAnsi="Arial" w:cs="Arial"/>
        </w:rPr>
        <w:t xml:space="preserve"> </w:t>
      </w:r>
      <w:r w:rsidR="00017702" w:rsidRPr="009800D7">
        <w:rPr>
          <w:rFonts w:ascii="Arial" w:hAnsi="Arial" w:cs="Arial"/>
        </w:rPr>
        <w:t>tagging</w:t>
      </w:r>
      <w:r w:rsidR="00C62A3B" w:rsidRPr="009800D7">
        <w:rPr>
          <w:rFonts w:ascii="Arial" w:hAnsi="Arial" w:cs="Arial"/>
        </w:rPr>
        <w:t xml:space="preserve"> hypothesis</w:t>
      </w:r>
      <w:r w:rsidR="00017702" w:rsidRPr="009800D7">
        <w:rPr>
          <w:rFonts w:ascii="Arial" w:hAnsi="Arial" w:cs="Arial"/>
        </w:rPr>
        <w:t>)</w:t>
      </w:r>
      <w:r w:rsidR="00F6202E" w:rsidRPr="009800D7">
        <w:rPr>
          <w:rFonts w:ascii="Arial" w:hAnsi="Arial" w:cs="Arial"/>
        </w:rPr>
        <w:t xml:space="preserve"> </w:t>
      </w:r>
      <w:r w:rsidR="0023090C" w:rsidRPr="009800D7">
        <w:rPr>
          <w:rFonts w:ascii="Arial" w:hAnsi="Arial" w:cs="Arial"/>
        </w:rPr>
        <w:t>propose</w:t>
      </w:r>
      <w:r w:rsidR="00F6202E" w:rsidRPr="009800D7">
        <w:rPr>
          <w:rFonts w:ascii="Arial" w:hAnsi="Arial" w:cs="Arial"/>
        </w:rPr>
        <w:t>s</w:t>
      </w:r>
      <w:r w:rsidR="0023090C" w:rsidRPr="009800D7">
        <w:rPr>
          <w:rFonts w:ascii="Arial" w:hAnsi="Arial" w:cs="Arial"/>
        </w:rPr>
        <w:t xml:space="preserve"> that </w:t>
      </w:r>
      <w:r w:rsidR="00F6202E" w:rsidRPr="009800D7">
        <w:rPr>
          <w:rFonts w:ascii="Arial" w:hAnsi="Arial" w:cs="Arial"/>
        </w:rPr>
        <w:t xml:space="preserve">weakly learned information </w:t>
      </w:r>
      <w:r w:rsidR="0023090C" w:rsidRPr="009800D7">
        <w:rPr>
          <w:rFonts w:ascii="Arial" w:hAnsi="Arial" w:cs="Arial"/>
        </w:rPr>
        <w:t xml:space="preserve">is strengthened </w:t>
      </w:r>
      <w:r w:rsidR="00854BEE" w:rsidRPr="009800D7">
        <w:rPr>
          <w:rFonts w:ascii="Arial" w:hAnsi="Arial" w:cs="Arial"/>
        </w:rPr>
        <w:t xml:space="preserve">in memory </w:t>
      </w:r>
      <w:r w:rsidR="0023090C" w:rsidRPr="009800D7">
        <w:rPr>
          <w:rFonts w:ascii="Arial" w:hAnsi="Arial" w:cs="Arial"/>
        </w:rPr>
        <w:t xml:space="preserve">if it is </w:t>
      </w:r>
      <w:r w:rsidR="00854BEE" w:rsidRPr="009800D7">
        <w:rPr>
          <w:rFonts w:ascii="Arial" w:hAnsi="Arial" w:cs="Arial"/>
        </w:rPr>
        <w:t>encoded</w:t>
      </w:r>
      <w:r w:rsidR="0023090C" w:rsidRPr="009800D7">
        <w:rPr>
          <w:rFonts w:ascii="Arial" w:hAnsi="Arial" w:cs="Arial"/>
        </w:rPr>
        <w:t xml:space="preserve"> within a critical time window of </w:t>
      </w:r>
      <w:r w:rsidR="00F6202E" w:rsidRPr="009800D7">
        <w:rPr>
          <w:rFonts w:ascii="Arial" w:hAnsi="Arial" w:cs="Arial"/>
        </w:rPr>
        <w:t>a more salient</w:t>
      </w:r>
      <w:r w:rsidR="0023090C" w:rsidRPr="009800D7">
        <w:rPr>
          <w:rFonts w:ascii="Arial" w:hAnsi="Arial" w:cs="Arial"/>
        </w:rPr>
        <w:t xml:space="preserve"> event. As emotion is a powerful learning event, </w:t>
      </w:r>
      <w:r w:rsidR="0022236B" w:rsidRPr="009800D7">
        <w:rPr>
          <w:rFonts w:ascii="Arial" w:hAnsi="Arial" w:cs="Arial"/>
        </w:rPr>
        <w:t xml:space="preserve">neutral information </w:t>
      </w:r>
      <w:r w:rsidR="00854BEE" w:rsidRPr="009800D7">
        <w:rPr>
          <w:rFonts w:ascii="Arial" w:hAnsi="Arial" w:cs="Arial"/>
        </w:rPr>
        <w:t xml:space="preserve">encoded within temporal proximity might </w:t>
      </w:r>
      <w:r w:rsidR="004752B9" w:rsidRPr="009800D7">
        <w:rPr>
          <w:rFonts w:ascii="Arial" w:hAnsi="Arial" w:cs="Arial"/>
        </w:rPr>
        <w:t>be strengthened in</w:t>
      </w:r>
      <w:r w:rsidR="00854BEE" w:rsidRPr="009800D7">
        <w:rPr>
          <w:rFonts w:ascii="Arial" w:hAnsi="Arial" w:cs="Arial"/>
        </w:rPr>
        <w:t xml:space="preserve"> memory via a mechanism of </w:t>
      </w:r>
      <w:r w:rsidR="00017702" w:rsidRPr="009800D7">
        <w:rPr>
          <w:rFonts w:ascii="Arial" w:hAnsi="Arial" w:cs="Arial"/>
        </w:rPr>
        <w:t>behavioral tagging</w:t>
      </w:r>
      <w:r w:rsidR="00854BEE" w:rsidRPr="009800D7">
        <w:rPr>
          <w:rFonts w:ascii="Arial" w:hAnsi="Arial" w:cs="Arial"/>
        </w:rPr>
        <w:t>.</w:t>
      </w:r>
      <w:r w:rsidR="00D97248" w:rsidRPr="009800D7">
        <w:rPr>
          <w:rFonts w:ascii="Arial" w:hAnsi="Arial" w:cs="Arial"/>
        </w:rPr>
        <w:t xml:space="preserve"> </w:t>
      </w:r>
      <w:r w:rsidR="00C50A6C" w:rsidRPr="009800D7">
        <w:rPr>
          <w:rFonts w:ascii="Arial" w:hAnsi="Arial" w:cs="Arial"/>
        </w:rPr>
        <w:t xml:space="preserve">But what aspects of memory are modulated via </w:t>
      </w:r>
      <w:r w:rsidR="0071259B" w:rsidRPr="009800D7">
        <w:rPr>
          <w:rFonts w:ascii="Arial" w:hAnsi="Arial" w:cs="Arial"/>
        </w:rPr>
        <w:t>this mechanism</w:t>
      </w:r>
      <w:r w:rsidR="00C50A6C" w:rsidRPr="009800D7">
        <w:rPr>
          <w:rFonts w:ascii="Arial" w:hAnsi="Arial" w:cs="Arial"/>
        </w:rPr>
        <w:t xml:space="preserve">? Episodic </w:t>
      </w:r>
      <w:r w:rsidR="008752D4" w:rsidRPr="009800D7">
        <w:rPr>
          <w:rFonts w:ascii="Arial" w:hAnsi="Arial" w:cs="Arial"/>
        </w:rPr>
        <w:t>memories</w:t>
      </w:r>
      <w:r w:rsidR="00C50A6C" w:rsidRPr="009800D7">
        <w:rPr>
          <w:rFonts w:ascii="Arial" w:hAnsi="Arial" w:cs="Arial"/>
        </w:rPr>
        <w:t xml:space="preserve">, for instance, </w:t>
      </w:r>
      <w:r w:rsidR="008752D4" w:rsidRPr="009800D7">
        <w:rPr>
          <w:rFonts w:ascii="Arial" w:hAnsi="Arial" w:cs="Arial"/>
        </w:rPr>
        <w:t>are</w:t>
      </w:r>
      <w:r w:rsidR="00C50A6C" w:rsidRPr="009800D7">
        <w:rPr>
          <w:rFonts w:ascii="Arial" w:hAnsi="Arial" w:cs="Arial"/>
        </w:rPr>
        <w:t xml:space="preserve"> composed of </w:t>
      </w:r>
      <w:r w:rsidR="008752D4" w:rsidRPr="009800D7">
        <w:rPr>
          <w:rFonts w:ascii="Arial" w:hAnsi="Arial" w:cs="Arial"/>
        </w:rPr>
        <w:t>stimulus information</w:t>
      </w:r>
      <w:r w:rsidR="001421D9" w:rsidRPr="009800D7">
        <w:rPr>
          <w:rFonts w:ascii="Arial" w:hAnsi="Arial" w:cs="Arial"/>
        </w:rPr>
        <w:t xml:space="preserve"> (</w:t>
      </w:r>
      <w:r w:rsidR="00C50A6C" w:rsidRPr="009800D7">
        <w:rPr>
          <w:rFonts w:ascii="Arial" w:hAnsi="Arial" w:cs="Arial"/>
        </w:rPr>
        <w:t>the ‘what’</w:t>
      </w:r>
      <w:r w:rsidR="001421D9" w:rsidRPr="009800D7">
        <w:rPr>
          <w:rFonts w:ascii="Arial" w:hAnsi="Arial" w:cs="Arial"/>
        </w:rPr>
        <w:t xml:space="preserve">, e.g., </w:t>
      </w:r>
      <w:r w:rsidR="008752D4" w:rsidRPr="009800D7">
        <w:rPr>
          <w:rFonts w:ascii="Arial" w:hAnsi="Arial" w:cs="Arial"/>
        </w:rPr>
        <w:t>item</w:t>
      </w:r>
      <w:r w:rsidR="001421D9" w:rsidRPr="009800D7">
        <w:rPr>
          <w:rFonts w:ascii="Arial" w:hAnsi="Arial" w:cs="Arial"/>
        </w:rPr>
        <w:t xml:space="preserve"> </w:t>
      </w:r>
      <w:r w:rsidR="008752D4" w:rsidRPr="009800D7">
        <w:rPr>
          <w:rFonts w:ascii="Arial" w:hAnsi="Arial" w:cs="Arial"/>
        </w:rPr>
        <w:t>memory</w:t>
      </w:r>
      <w:r w:rsidR="00C50A6C" w:rsidRPr="009800D7">
        <w:rPr>
          <w:rFonts w:ascii="Arial" w:hAnsi="Arial" w:cs="Arial"/>
        </w:rPr>
        <w:t>) embedded with context</w:t>
      </w:r>
      <w:r w:rsidR="00D30918" w:rsidRPr="009800D7">
        <w:rPr>
          <w:rFonts w:ascii="Arial" w:hAnsi="Arial" w:cs="Arial"/>
        </w:rPr>
        <w:t xml:space="preserve">ual </w:t>
      </w:r>
      <w:r w:rsidR="0071259B" w:rsidRPr="009800D7">
        <w:rPr>
          <w:rFonts w:ascii="Arial" w:hAnsi="Arial" w:cs="Arial"/>
        </w:rPr>
        <w:t>details</w:t>
      </w:r>
      <w:r w:rsidR="00D30918" w:rsidRPr="009800D7">
        <w:rPr>
          <w:rFonts w:ascii="Arial" w:hAnsi="Arial" w:cs="Arial"/>
        </w:rPr>
        <w:t xml:space="preserve"> (</w:t>
      </w:r>
      <w:r w:rsidR="00C50A6C" w:rsidRPr="009800D7">
        <w:rPr>
          <w:rFonts w:ascii="Arial" w:hAnsi="Arial" w:cs="Arial"/>
        </w:rPr>
        <w:t>the ‘when’ and ‘where’</w:t>
      </w:r>
      <w:r w:rsidR="00D30918" w:rsidRPr="009800D7">
        <w:rPr>
          <w:rFonts w:ascii="Arial" w:hAnsi="Arial" w:cs="Arial"/>
        </w:rPr>
        <w:t xml:space="preserve">, i.e., source </w:t>
      </w:r>
      <w:r w:rsidR="00B02629" w:rsidRPr="009800D7">
        <w:rPr>
          <w:rFonts w:ascii="Arial" w:hAnsi="Arial" w:cs="Arial"/>
        </w:rPr>
        <w:t xml:space="preserve">or relational </w:t>
      </w:r>
      <w:r w:rsidR="0071259B" w:rsidRPr="009800D7">
        <w:rPr>
          <w:rFonts w:ascii="Arial" w:hAnsi="Arial" w:cs="Arial"/>
        </w:rPr>
        <w:t>information</w:t>
      </w:r>
      <w:r w:rsidR="00C50A6C" w:rsidRPr="009800D7">
        <w:rPr>
          <w:rFonts w:ascii="Arial" w:hAnsi="Arial" w:cs="Arial"/>
        </w:rPr>
        <w:t xml:space="preserve">). </w:t>
      </w:r>
      <w:r w:rsidR="00B02629" w:rsidRPr="009800D7">
        <w:rPr>
          <w:rFonts w:ascii="Arial" w:hAnsi="Arial" w:cs="Arial"/>
        </w:rPr>
        <w:t>While e</w:t>
      </w:r>
      <w:r w:rsidR="00C50A6C" w:rsidRPr="009800D7">
        <w:rPr>
          <w:rFonts w:ascii="Arial" w:hAnsi="Arial" w:cs="Arial"/>
        </w:rPr>
        <w:t>motion</w:t>
      </w:r>
      <w:r w:rsidR="00D30918" w:rsidRPr="009800D7">
        <w:rPr>
          <w:rFonts w:ascii="Arial" w:hAnsi="Arial" w:cs="Arial"/>
        </w:rPr>
        <w:t xml:space="preserve"> </w:t>
      </w:r>
      <w:r w:rsidR="00B02629" w:rsidRPr="009800D7">
        <w:rPr>
          <w:rFonts w:ascii="Arial" w:hAnsi="Arial" w:cs="Arial"/>
        </w:rPr>
        <w:t>enhances item memory</w:t>
      </w:r>
      <w:r w:rsidR="0071259B" w:rsidRPr="009800D7">
        <w:rPr>
          <w:rFonts w:ascii="Arial" w:hAnsi="Arial" w:cs="Arial"/>
        </w:rPr>
        <w:t>, the effect of emotion on contextual details is less clear</w:t>
      </w:r>
      <w:r w:rsidR="00D30918" w:rsidRPr="009800D7">
        <w:rPr>
          <w:rFonts w:ascii="Arial" w:hAnsi="Arial" w:cs="Arial"/>
        </w:rPr>
        <w:t xml:space="preserve">. </w:t>
      </w:r>
      <w:r w:rsidR="001018BA" w:rsidRPr="009800D7">
        <w:rPr>
          <w:rFonts w:ascii="Arial" w:hAnsi="Arial" w:cs="Arial"/>
        </w:rPr>
        <w:t xml:space="preserve">Here, we investigated </w:t>
      </w:r>
      <w:r w:rsidR="0071259B" w:rsidRPr="009800D7">
        <w:rPr>
          <w:rFonts w:ascii="Arial" w:hAnsi="Arial" w:cs="Arial"/>
        </w:rPr>
        <w:t>whether</w:t>
      </w:r>
      <w:r w:rsidR="00D30918" w:rsidRPr="009800D7">
        <w:rPr>
          <w:rFonts w:ascii="Arial" w:hAnsi="Arial" w:cs="Arial"/>
        </w:rPr>
        <w:t xml:space="preserve"> </w:t>
      </w:r>
      <w:r w:rsidR="00B02629" w:rsidRPr="009800D7">
        <w:rPr>
          <w:rFonts w:ascii="Arial" w:hAnsi="Arial" w:cs="Arial"/>
        </w:rPr>
        <w:t>an emotional event</w:t>
      </w:r>
      <w:r w:rsidR="001018BA" w:rsidRPr="009800D7">
        <w:rPr>
          <w:rFonts w:ascii="Arial" w:hAnsi="Arial" w:cs="Arial"/>
        </w:rPr>
        <w:t xml:space="preserve"> </w:t>
      </w:r>
      <w:r w:rsidR="00B02629" w:rsidRPr="009800D7">
        <w:rPr>
          <w:rFonts w:ascii="Arial" w:hAnsi="Arial" w:cs="Arial"/>
        </w:rPr>
        <w:t>impacts</w:t>
      </w:r>
      <w:r w:rsidR="00C646D6" w:rsidRPr="009800D7">
        <w:rPr>
          <w:rFonts w:ascii="Arial" w:hAnsi="Arial" w:cs="Arial"/>
        </w:rPr>
        <w:t xml:space="preserve"> </w:t>
      </w:r>
      <w:r w:rsidR="00B02629" w:rsidRPr="009800D7">
        <w:rPr>
          <w:rFonts w:ascii="Arial" w:hAnsi="Arial" w:cs="Arial"/>
        </w:rPr>
        <w:t>item and temporal context memory for stimuli encoded before and after the emotional event.</w:t>
      </w:r>
    </w:p>
    <w:p w14:paraId="0F0EA566" w14:textId="4AC0D245" w:rsidR="000112FE" w:rsidRPr="009800D7" w:rsidRDefault="00C40775" w:rsidP="005337B3">
      <w:pPr>
        <w:spacing w:line="480" w:lineRule="auto"/>
        <w:jc w:val="both"/>
        <w:rPr>
          <w:rFonts w:ascii="Arial" w:hAnsi="Arial" w:cs="Arial"/>
        </w:rPr>
      </w:pPr>
      <w:r w:rsidRPr="009800D7">
        <w:rPr>
          <w:rFonts w:ascii="Arial" w:hAnsi="Arial" w:cs="Arial"/>
        </w:rPr>
        <w:t>There is</w:t>
      </w:r>
      <w:r w:rsidR="00C646D6" w:rsidRPr="009800D7">
        <w:rPr>
          <w:rFonts w:ascii="Arial" w:hAnsi="Arial" w:cs="Arial"/>
        </w:rPr>
        <w:t xml:space="preserve"> </w:t>
      </w:r>
      <w:r w:rsidR="00440C84" w:rsidRPr="009800D7">
        <w:rPr>
          <w:rFonts w:ascii="Arial" w:hAnsi="Arial" w:cs="Arial"/>
        </w:rPr>
        <w:t>prior</w:t>
      </w:r>
      <w:r w:rsidRPr="009800D7">
        <w:rPr>
          <w:rFonts w:ascii="Arial" w:hAnsi="Arial" w:cs="Arial"/>
        </w:rPr>
        <w:t xml:space="preserve"> evidence that novel or emotional events retroactively </w:t>
      </w:r>
      <w:r w:rsidR="00C646D6" w:rsidRPr="009800D7">
        <w:rPr>
          <w:rFonts w:ascii="Arial" w:hAnsi="Arial" w:cs="Arial"/>
        </w:rPr>
        <w:t xml:space="preserve">enhance </w:t>
      </w:r>
      <w:r w:rsidR="00B02629" w:rsidRPr="009800D7">
        <w:rPr>
          <w:rFonts w:ascii="Arial" w:hAnsi="Arial" w:cs="Arial"/>
        </w:rPr>
        <w:t xml:space="preserve">episodic </w:t>
      </w:r>
      <w:r w:rsidR="00C646D6" w:rsidRPr="009800D7">
        <w:rPr>
          <w:rFonts w:ascii="Arial" w:hAnsi="Arial" w:cs="Arial"/>
        </w:rPr>
        <w:t>memory</w:t>
      </w:r>
      <w:r w:rsidR="00440C84" w:rsidRPr="009800D7">
        <w:rPr>
          <w:rFonts w:ascii="Arial" w:hAnsi="Arial" w:cs="Arial"/>
        </w:rPr>
        <w:t xml:space="preserve"> </w:t>
      </w:r>
      <w:r w:rsidR="00B02629" w:rsidRPr="009800D7">
        <w:rPr>
          <w:rFonts w:ascii="Arial" w:hAnsi="Arial" w:cs="Arial"/>
        </w:rPr>
        <w:t>in humans</w:t>
      </w:r>
      <w:r w:rsidRPr="009800D7">
        <w:rPr>
          <w:rFonts w:ascii="Arial" w:hAnsi="Arial" w:cs="Arial"/>
        </w:rPr>
        <w:t>. For example,</w:t>
      </w:r>
      <w:r w:rsidR="00212473" w:rsidRPr="009800D7">
        <w:rPr>
          <w:rFonts w:ascii="Arial" w:hAnsi="Arial" w:cs="Arial"/>
        </w:rPr>
        <w:t xml:space="preserve"> Pavlovian fear conditioning using exemplars of an </w:t>
      </w:r>
      <w:r w:rsidRPr="009800D7">
        <w:rPr>
          <w:rFonts w:ascii="Arial" w:hAnsi="Arial" w:cs="Arial"/>
        </w:rPr>
        <w:t xml:space="preserve">object category </w:t>
      </w:r>
      <w:r w:rsidR="00212473" w:rsidRPr="009800D7">
        <w:rPr>
          <w:rFonts w:ascii="Arial" w:hAnsi="Arial" w:cs="Arial"/>
        </w:rPr>
        <w:t xml:space="preserve">as conditioned stimuli (CS) </w:t>
      </w:r>
      <w:r w:rsidRPr="009800D7">
        <w:rPr>
          <w:rFonts w:ascii="Arial" w:hAnsi="Arial" w:cs="Arial"/>
        </w:rPr>
        <w:t xml:space="preserve">has been shown to produce </w:t>
      </w:r>
      <w:r w:rsidR="008752D4" w:rsidRPr="009800D7">
        <w:rPr>
          <w:rFonts w:ascii="Arial" w:hAnsi="Arial" w:cs="Arial"/>
        </w:rPr>
        <w:t xml:space="preserve">selective </w:t>
      </w:r>
      <w:r w:rsidRPr="009800D7">
        <w:rPr>
          <w:rFonts w:ascii="Arial" w:hAnsi="Arial" w:cs="Arial"/>
        </w:rPr>
        <w:t xml:space="preserve">increases in </w:t>
      </w:r>
      <w:r w:rsidR="00B02629" w:rsidRPr="009800D7">
        <w:rPr>
          <w:rFonts w:ascii="Arial" w:hAnsi="Arial" w:cs="Arial"/>
        </w:rPr>
        <w:t xml:space="preserve">long-term (24-hour) </w:t>
      </w:r>
      <w:r w:rsidRPr="009800D7">
        <w:rPr>
          <w:rFonts w:ascii="Arial" w:hAnsi="Arial" w:cs="Arial"/>
        </w:rPr>
        <w:t xml:space="preserve">episodic (recognition) memory for </w:t>
      </w:r>
      <w:r w:rsidR="00212473" w:rsidRPr="009800D7">
        <w:rPr>
          <w:rFonts w:ascii="Arial" w:hAnsi="Arial" w:cs="Arial"/>
        </w:rPr>
        <w:t>conceptually related</w:t>
      </w:r>
      <w:r w:rsidRPr="009800D7">
        <w:rPr>
          <w:rFonts w:ascii="Arial" w:hAnsi="Arial" w:cs="Arial"/>
        </w:rPr>
        <w:t xml:space="preserve"> </w:t>
      </w:r>
      <w:r w:rsidR="00212473" w:rsidRPr="009800D7">
        <w:rPr>
          <w:rFonts w:ascii="Arial" w:hAnsi="Arial" w:cs="Arial"/>
        </w:rPr>
        <w:t>exemplars</w:t>
      </w:r>
      <w:r w:rsidRPr="009800D7">
        <w:rPr>
          <w:rFonts w:ascii="Arial" w:hAnsi="Arial" w:cs="Arial"/>
        </w:rPr>
        <w:t xml:space="preserve"> </w:t>
      </w:r>
      <w:r w:rsidR="008752D4" w:rsidRPr="009800D7">
        <w:rPr>
          <w:rFonts w:ascii="Arial" w:hAnsi="Arial" w:cs="Arial"/>
        </w:rPr>
        <w:t>encoded before, during, and after fear conditioning</w:t>
      </w:r>
      <w:r w:rsidR="005337B3" w:rsidRPr="009800D7">
        <w:rPr>
          <w:rFonts w:ascii="Arial" w:hAnsi="Arial" w:cs="Arial"/>
        </w:rPr>
        <w:t xml:space="preserve"> </w:t>
      </w:r>
      <w:r w:rsidR="005337B3" w:rsidRPr="009800D7">
        <w:rPr>
          <w:rFonts w:ascii="Arial" w:hAnsi="Arial" w:cs="Arial"/>
        </w:rPr>
        <w:fldChar w:fldCharType="begin" w:fldLock="1"/>
      </w:r>
      <w:r w:rsidR="005337B3" w:rsidRPr="009800D7">
        <w:rPr>
          <w:rFonts w:ascii="Arial" w:hAnsi="Arial" w:cs="Arial"/>
        </w:rPr>
        <w:instrText>ADDIN CSL_CITATION {"citationItems":[{"id":"ITEM-1","itemData":{"abstract":"Neurobiological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E.","non-dropping-particle":"","parse-names":false,"suffix":""},{"dropping-particle":"","family":"Davachi","given":"Lila","non-dropping-particle":"","parse-names":false,"suffix":""},{"dropping-particle":"","family":"Phelps","given":"Elizabeth A.","non-dropping-particle":"","parse-names":false,"suffix":""},{"dropping-particle":"","family":"Murty","given":"Vishnu P","non-dropping-particle":"","parse-names":false,"suffix":""}],"container-title":"Nature","id":"ITEM-1","issue":"7547","issued":{"date-parts":[["2015","4","16"]]},"note":"bringing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2015)","previouslyFormattedCitation":"(Dunsmoor et al. 2015)"},"properties":{"noteIndex":0},"schema":"https://github.com/citation-style-language/schema/raw/master/csl-citation.json"}</w:instrText>
      </w:r>
      <w:r w:rsidR="005337B3" w:rsidRPr="009800D7">
        <w:rPr>
          <w:rFonts w:ascii="Arial" w:hAnsi="Arial" w:cs="Arial"/>
        </w:rPr>
        <w:fldChar w:fldCharType="separate"/>
      </w:r>
      <w:r w:rsidR="005337B3" w:rsidRPr="009800D7">
        <w:rPr>
          <w:rFonts w:ascii="Arial" w:hAnsi="Arial" w:cs="Arial"/>
          <w:noProof/>
        </w:rPr>
        <w:t>(Dunsmoor et al., 2015)</w:t>
      </w:r>
      <w:r w:rsidR="005337B3" w:rsidRPr="009800D7">
        <w:rPr>
          <w:rFonts w:ascii="Arial" w:hAnsi="Arial" w:cs="Arial"/>
        </w:rPr>
        <w:fldChar w:fldCharType="end"/>
      </w:r>
      <w:r w:rsidRPr="009800D7">
        <w:rPr>
          <w:rFonts w:ascii="Arial" w:hAnsi="Arial" w:cs="Arial"/>
        </w:rPr>
        <w:t>. This finding accord</w:t>
      </w:r>
      <w:r w:rsidR="00A101E5" w:rsidRPr="009800D7">
        <w:rPr>
          <w:rFonts w:ascii="Arial" w:hAnsi="Arial" w:cs="Arial"/>
        </w:rPr>
        <w:t>s</w:t>
      </w:r>
      <w:r w:rsidRPr="009800D7">
        <w:rPr>
          <w:rFonts w:ascii="Arial" w:hAnsi="Arial" w:cs="Arial"/>
        </w:rPr>
        <w:t xml:space="preserve"> with a behavioral tagging hypothesis in a number of ways, including the temporal symmetry of enhancement for neutral information weakly encoded before </w:t>
      </w:r>
      <w:r w:rsidR="002C4238" w:rsidRPr="009800D7">
        <w:rPr>
          <w:rFonts w:ascii="Arial" w:hAnsi="Arial" w:cs="Arial"/>
        </w:rPr>
        <w:t xml:space="preserve">or </w:t>
      </w:r>
      <w:r w:rsidRPr="009800D7">
        <w:rPr>
          <w:rFonts w:ascii="Arial" w:hAnsi="Arial" w:cs="Arial"/>
        </w:rPr>
        <w:t>after the stronger event</w:t>
      </w:r>
      <w:r w:rsidR="008752D4" w:rsidRPr="009800D7">
        <w:rPr>
          <w:rFonts w:ascii="Arial" w:hAnsi="Arial" w:cs="Arial"/>
        </w:rPr>
        <w:t xml:space="preserve"> and the reliance of a period of consolidation to observe retroactive memory enhancements</w:t>
      </w:r>
      <w:r w:rsidRPr="009800D7">
        <w:rPr>
          <w:rFonts w:ascii="Arial" w:hAnsi="Arial" w:cs="Arial"/>
        </w:rPr>
        <w:t xml:space="preserve">. </w:t>
      </w:r>
      <w:r w:rsidR="00CA4E2C" w:rsidRPr="009800D7">
        <w:rPr>
          <w:rFonts w:ascii="Arial" w:hAnsi="Arial" w:cs="Arial"/>
        </w:rPr>
        <w:t>However</w:t>
      </w:r>
      <w:r w:rsidR="00976006" w:rsidRPr="009800D7">
        <w:rPr>
          <w:rFonts w:ascii="Arial" w:hAnsi="Arial" w:cs="Arial"/>
        </w:rPr>
        <w:t>,</w:t>
      </w:r>
      <w:r w:rsidR="00A101E5" w:rsidRPr="009800D7">
        <w:rPr>
          <w:rFonts w:ascii="Arial" w:hAnsi="Arial" w:cs="Arial"/>
        </w:rPr>
        <w:t xml:space="preserve"> </w:t>
      </w:r>
      <w:r w:rsidR="0071259B" w:rsidRPr="009800D7">
        <w:rPr>
          <w:rFonts w:ascii="Arial" w:hAnsi="Arial" w:cs="Arial"/>
        </w:rPr>
        <w:t xml:space="preserve">it is unclear </w:t>
      </w:r>
      <w:r w:rsidR="00A101E5" w:rsidRPr="009800D7">
        <w:rPr>
          <w:rFonts w:ascii="Arial" w:hAnsi="Arial" w:cs="Arial"/>
        </w:rPr>
        <w:t xml:space="preserve">whether </w:t>
      </w:r>
      <w:r w:rsidR="00254AEC" w:rsidRPr="009800D7">
        <w:rPr>
          <w:rFonts w:ascii="Arial" w:hAnsi="Arial" w:cs="Arial"/>
        </w:rPr>
        <w:t xml:space="preserve">and how </w:t>
      </w:r>
      <w:r w:rsidR="00CA4E2C" w:rsidRPr="009800D7">
        <w:rPr>
          <w:rFonts w:ascii="Arial" w:hAnsi="Arial" w:cs="Arial"/>
        </w:rPr>
        <w:t>a</w:t>
      </w:r>
      <w:r w:rsidR="00A101E5" w:rsidRPr="009800D7">
        <w:rPr>
          <w:rFonts w:ascii="Arial" w:hAnsi="Arial" w:cs="Arial"/>
        </w:rPr>
        <w:t xml:space="preserve"> mechanism </w:t>
      </w:r>
      <w:r w:rsidR="00CA4E2C" w:rsidRPr="009800D7">
        <w:rPr>
          <w:rFonts w:ascii="Arial" w:hAnsi="Arial" w:cs="Arial"/>
        </w:rPr>
        <w:t xml:space="preserve">of enhancing memory by </w:t>
      </w:r>
      <w:r w:rsidR="0071259B" w:rsidRPr="009800D7">
        <w:rPr>
          <w:rFonts w:ascii="Arial" w:hAnsi="Arial" w:cs="Arial"/>
        </w:rPr>
        <w:t xml:space="preserve">temporally pairing a weak and salient </w:t>
      </w:r>
      <w:r w:rsidR="00EB11B7" w:rsidRPr="009800D7">
        <w:rPr>
          <w:rFonts w:ascii="Arial" w:hAnsi="Arial" w:cs="Arial"/>
        </w:rPr>
        <w:t>affect</w:t>
      </w:r>
      <w:r w:rsidR="0071259B" w:rsidRPr="009800D7">
        <w:rPr>
          <w:rFonts w:ascii="Arial" w:hAnsi="Arial" w:cs="Arial"/>
        </w:rPr>
        <w:t>s</w:t>
      </w:r>
      <w:r w:rsidR="00C646D6" w:rsidRPr="009800D7">
        <w:rPr>
          <w:rFonts w:ascii="Arial" w:hAnsi="Arial" w:cs="Arial"/>
        </w:rPr>
        <w:t xml:space="preserve"> </w:t>
      </w:r>
      <w:r w:rsidR="006A7B9C" w:rsidRPr="009800D7">
        <w:rPr>
          <w:rFonts w:ascii="Arial" w:hAnsi="Arial" w:cs="Arial"/>
        </w:rPr>
        <w:t xml:space="preserve">memory </w:t>
      </w:r>
      <w:r w:rsidR="006A7B9C" w:rsidRPr="009800D7">
        <w:rPr>
          <w:rFonts w:ascii="Arial" w:hAnsi="Arial" w:cs="Arial"/>
        </w:rPr>
        <w:lastRenderedPageBreak/>
        <w:t xml:space="preserve">for </w:t>
      </w:r>
      <w:r w:rsidR="00C646D6" w:rsidRPr="009800D7">
        <w:rPr>
          <w:rFonts w:ascii="Arial" w:hAnsi="Arial" w:cs="Arial"/>
        </w:rPr>
        <w:t>contextual details</w:t>
      </w:r>
      <w:r w:rsidR="0071259B" w:rsidRPr="009800D7">
        <w:rPr>
          <w:rFonts w:ascii="Arial" w:hAnsi="Arial" w:cs="Arial"/>
        </w:rPr>
        <w:t xml:space="preserve"> associated with the weak event</w:t>
      </w:r>
      <w:r w:rsidR="00C646D6" w:rsidRPr="009800D7">
        <w:rPr>
          <w:rFonts w:ascii="Arial" w:hAnsi="Arial" w:cs="Arial"/>
        </w:rPr>
        <w:t>.</w:t>
      </w:r>
      <w:r w:rsidR="008752D4" w:rsidRPr="009800D7">
        <w:rPr>
          <w:rFonts w:ascii="Arial" w:hAnsi="Arial" w:cs="Arial"/>
        </w:rPr>
        <w:t xml:space="preserve"> </w:t>
      </w:r>
      <w:r w:rsidR="00142524" w:rsidRPr="009800D7">
        <w:rPr>
          <w:rFonts w:ascii="Arial" w:hAnsi="Arial" w:cs="Arial"/>
        </w:rPr>
        <w:t>E</w:t>
      </w:r>
      <w:r w:rsidR="008752D4" w:rsidRPr="009800D7">
        <w:rPr>
          <w:rFonts w:ascii="Arial" w:hAnsi="Arial" w:cs="Arial"/>
        </w:rPr>
        <w:t xml:space="preserve">motion can enhance memory accuracy for </w:t>
      </w:r>
      <w:r w:rsidR="006A7B9C" w:rsidRPr="009800D7">
        <w:rPr>
          <w:rFonts w:ascii="Arial" w:hAnsi="Arial" w:cs="Arial"/>
        </w:rPr>
        <w:t xml:space="preserve">source information </w:t>
      </w:r>
      <w:r w:rsidR="0071259B" w:rsidRPr="009800D7">
        <w:rPr>
          <w:rFonts w:ascii="Arial" w:hAnsi="Arial" w:cs="Arial"/>
        </w:rPr>
        <w:t xml:space="preserve">directly </w:t>
      </w:r>
      <w:r w:rsidR="006A7B9C" w:rsidRPr="009800D7">
        <w:rPr>
          <w:rFonts w:ascii="Arial" w:hAnsi="Arial" w:cs="Arial"/>
        </w:rPr>
        <w:t xml:space="preserve">associated with an emotional </w:t>
      </w:r>
      <w:r w:rsidR="00212473" w:rsidRPr="009800D7">
        <w:rPr>
          <w:rFonts w:ascii="Arial" w:hAnsi="Arial" w:cs="Arial"/>
        </w:rPr>
        <w:t>stimulus</w:t>
      </w:r>
      <w:r w:rsidR="008752D4" w:rsidRPr="009800D7">
        <w:rPr>
          <w:rFonts w:ascii="Arial" w:hAnsi="Arial" w:cs="Arial"/>
        </w:rPr>
        <w:t xml:space="preserve">, such as the spatial and temporal context in which the </w:t>
      </w:r>
      <w:r w:rsidR="0071259B" w:rsidRPr="009800D7">
        <w:rPr>
          <w:rFonts w:ascii="Arial" w:hAnsi="Arial" w:cs="Arial"/>
        </w:rPr>
        <w:t>emotional stimulus</w:t>
      </w:r>
      <w:r w:rsidR="008752D4" w:rsidRPr="009800D7">
        <w:rPr>
          <w:rFonts w:ascii="Arial" w:hAnsi="Arial" w:cs="Arial"/>
        </w:rPr>
        <w:t xml:space="preserve"> was encoded. Therefore, o</w:t>
      </w:r>
      <w:r w:rsidR="00C646D6" w:rsidRPr="009800D7">
        <w:rPr>
          <w:rFonts w:ascii="Arial" w:hAnsi="Arial" w:cs="Arial"/>
        </w:rPr>
        <w:t>n</w:t>
      </w:r>
      <w:r w:rsidR="00212473" w:rsidRPr="009800D7">
        <w:rPr>
          <w:rFonts w:ascii="Arial" w:hAnsi="Arial" w:cs="Arial"/>
        </w:rPr>
        <w:t xml:space="preserve">e possibility is that </w:t>
      </w:r>
      <w:r w:rsidR="0071259B" w:rsidRPr="009800D7">
        <w:rPr>
          <w:rFonts w:ascii="Arial" w:hAnsi="Arial" w:cs="Arial"/>
        </w:rPr>
        <w:t xml:space="preserve">emotional learning improves both item and source memory for information learned before and after the emotional event. </w:t>
      </w:r>
      <w:r w:rsidR="00CA4E2C" w:rsidRPr="009800D7">
        <w:rPr>
          <w:rFonts w:ascii="Arial" w:hAnsi="Arial" w:cs="Arial"/>
        </w:rPr>
        <w:t xml:space="preserve">In </w:t>
      </w:r>
      <w:r w:rsidR="008752D4" w:rsidRPr="009800D7">
        <w:rPr>
          <w:rFonts w:ascii="Arial" w:hAnsi="Arial" w:cs="Arial"/>
        </w:rPr>
        <w:t xml:space="preserve">the case of </w:t>
      </w:r>
      <w:r w:rsidR="0071259B" w:rsidRPr="009800D7">
        <w:rPr>
          <w:rFonts w:ascii="Arial" w:hAnsi="Arial" w:cs="Arial"/>
        </w:rPr>
        <w:t xml:space="preserve">a </w:t>
      </w:r>
      <w:r w:rsidR="008752D4" w:rsidRPr="009800D7">
        <w:rPr>
          <w:rFonts w:ascii="Arial" w:hAnsi="Arial" w:cs="Arial"/>
        </w:rPr>
        <w:t>Pavlovian fear conditioning</w:t>
      </w:r>
      <w:r w:rsidR="00212473" w:rsidRPr="009800D7">
        <w:rPr>
          <w:rFonts w:ascii="Arial" w:hAnsi="Arial" w:cs="Arial"/>
        </w:rPr>
        <w:t xml:space="preserve"> </w:t>
      </w:r>
      <w:r w:rsidR="0071259B" w:rsidRPr="009800D7">
        <w:rPr>
          <w:rFonts w:ascii="Arial" w:hAnsi="Arial" w:cs="Arial"/>
        </w:rPr>
        <w:t xml:space="preserve">design </w:t>
      </w:r>
      <w:r w:rsidR="00212473" w:rsidRPr="009800D7">
        <w:rPr>
          <w:rFonts w:ascii="Arial" w:hAnsi="Arial" w:cs="Arial"/>
        </w:rPr>
        <w:t>using category exemplar as CSs</w:t>
      </w:r>
      <w:r w:rsidR="00CA4E2C" w:rsidRPr="009800D7">
        <w:rPr>
          <w:rFonts w:ascii="Arial" w:hAnsi="Arial" w:cs="Arial"/>
        </w:rPr>
        <w:t xml:space="preserve">, we might expect better </w:t>
      </w:r>
      <w:r w:rsidR="00EC44B2" w:rsidRPr="009800D7">
        <w:rPr>
          <w:rFonts w:ascii="Arial" w:hAnsi="Arial" w:cs="Arial"/>
        </w:rPr>
        <w:t>recognition for</w:t>
      </w:r>
      <w:r w:rsidR="00C646D6" w:rsidRPr="009800D7">
        <w:rPr>
          <w:rFonts w:ascii="Arial" w:hAnsi="Arial" w:cs="Arial"/>
        </w:rPr>
        <w:t xml:space="preserve"> </w:t>
      </w:r>
      <w:r w:rsidR="00EC44B2" w:rsidRPr="009800D7">
        <w:rPr>
          <w:rFonts w:ascii="Arial" w:hAnsi="Arial" w:cs="Arial"/>
        </w:rPr>
        <w:t xml:space="preserve">conceptually related exemplars as well as better accuracy for placing </w:t>
      </w:r>
      <w:r w:rsidR="0071259B" w:rsidRPr="009800D7">
        <w:rPr>
          <w:rFonts w:ascii="Arial" w:hAnsi="Arial" w:cs="Arial"/>
        </w:rPr>
        <w:t>remembered</w:t>
      </w:r>
      <w:r w:rsidR="00EC44B2" w:rsidRPr="009800D7">
        <w:rPr>
          <w:rFonts w:ascii="Arial" w:hAnsi="Arial" w:cs="Arial"/>
        </w:rPr>
        <w:t xml:space="preserve"> exemplars in the proper temporal context</w:t>
      </w:r>
      <w:r w:rsidR="00C646D6" w:rsidRPr="009800D7">
        <w:rPr>
          <w:rFonts w:ascii="Arial" w:hAnsi="Arial" w:cs="Arial"/>
        </w:rPr>
        <w:t xml:space="preserve"> (before, during, or after </w:t>
      </w:r>
      <w:r w:rsidR="008752D4" w:rsidRPr="009800D7">
        <w:rPr>
          <w:rFonts w:ascii="Arial" w:hAnsi="Arial" w:cs="Arial"/>
        </w:rPr>
        <w:t>fear conditioning</w:t>
      </w:r>
      <w:r w:rsidR="00C646D6" w:rsidRPr="009800D7">
        <w:rPr>
          <w:rFonts w:ascii="Arial" w:hAnsi="Arial" w:cs="Arial"/>
        </w:rPr>
        <w:t>).</w:t>
      </w:r>
      <w:r w:rsidR="000112FE" w:rsidRPr="009800D7">
        <w:rPr>
          <w:rFonts w:ascii="Arial" w:hAnsi="Arial" w:cs="Arial"/>
        </w:rPr>
        <w:t xml:space="preserve"> Alternatively,</w:t>
      </w:r>
      <w:r w:rsidR="008752D4" w:rsidRPr="009800D7">
        <w:rPr>
          <w:rFonts w:ascii="Arial" w:hAnsi="Arial" w:cs="Arial"/>
        </w:rPr>
        <w:t xml:space="preserve"> </w:t>
      </w:r>
      <w:r w:rsidR="0071259B" w:rsidRPr="009800D7">
        <w:rPr>
          <w:rFonts w:ascii="Arial" w:hAnsi="Arial" w:cs="Arial"/>
        </w:rPr>
        <w:t>emotional learning might have selective effects on item memory,</w:t>
      </w:r>
      <w:r w:rsidR="00142524" w:rsidRPr="009800D7">
        <w:rPr>
          <w:rFonts w:ascii="Arial" w:hAnsi="Arial" w:cs="Arial"/>
        </w:rPr>
        <w:t xml:space="preserve"> while </w:t>
      </w:r>
      <w:r w:rsidR="00A379C7" w:rsidRPr="009800D7">
        <w:rPr>
          <w:rFonts w:ascii="Arial" w:hAnsi="Arial" w:cs="Arial"/>
        </w:rPr>
        <w:t>disrupt</w:t>
      </w:r>
      <w:r w:rsidR="00142524" w:rsidRPr="009800D7">
        <w:rPr>
          <w:rFonts w:ascii="Arial" w:hAnsi="Arial" w:cs="Arial"/>
        </w:rPr>
        <w:t>ing</w:t>
      </w:r>
      <w:r w:rsidR="00A379C7" w:rsidRPr="009800D7">
        <w:rPr>
          <w:rFonts w:ascii="Arial" w:hAnsi="Arial" w:cs="Arial"/>
        </w:rPr>
        <w:t xml:space="preserve"> memory for contextual information. </w:t>
      </w:r>
      <w:r w:rsidR="00142524" w:rsidRPr="009800D7">
        <w:rPr>
          <w:rFonts w:ascii="Arial" w:hAnsi="Arial" w:cs="Arial"/>
        </w:rPr>
        <w:t>That is</w:t>
      </w:r>
      <w:r w:rsidR="00A379C7" w:rsidRPr="009800D7">
        <w:rPr>
          <w:rFonts w:ascii="Arial" w:hAnsi="Arial" w:cs="Arial"/>
        </w:rPr>
        <w:t xml:space="preserve">, linking weak and strong events by temporal proximity might improve item memory at the cost of </w:t>
      </w:r>
      <w:r w:rsidR="00142524" w:rsidRPr="009800D7">
        <w:rPr>
          <w:rFonts w:ascii="Arial" w:hAnsi="Arial" w:cs="Arial"/>
        </w:rPr>
        <w:t>placing</w:t>
      </w:r>
      <w:r w:rsidR="00A379C7" w:rsidRPr="009800D7">
        <w:rPr>
          <w:rFonts w:ascii="Arial" w:hAnsi="Arial" w:cs="Arial"/>
        </w:rPr>
        <w:t xml:space="preserve"> remembered items in the appropriate context. Instead, w</w:t>
      </w:r>
      <w:r w:rsidR="00212473" w:rsidRPr="009800D7">
        <w:rPr>
          <w:rFonts w:ascii="Arial" w:hAnsi="Arial" w:cs="Arial"/>
        </w:rPr>
        <w:t xml:space="preserve">eak memories </w:t>
      </w:r>
      <w:r w:rsidR="00142524" w:rsidRPr="009800D7">
        <w:rPr>
          <w:rFonts w:ascii="Arial" w:hAnsi="Arial" w:cs="Arial"/>
        </w:rPr>
        <w:t xml:space="preserve">encoded before or after an emotional event </w:t>
      </w:r>
      <w:r w:rsidR="00212473" w:rsidRPr="009800D7">
        <w:rPr>
          <w:rFonts w:ascii="Arial" w:hAnsi="Arial" w:cs="Arial"/>
        </w:rPr>
        <w:t xml:space="preserve">may </w:t>
      </w:r>
      <w:r w:rsidR="00A379C7" w:rsidRPr="009800D7">
        <w:rPr>
          <w:rFonts w:ascii="Arial" w:hAnsi="Arial" w:cs="Arial"/>
        </w:rPr>
        <w:t>be</w:t>
      </w:r>
      <w:r w:rsidR="00212473" w:rsidRPr="009800D7">
        <w:rPr>
          <w:rFonts w:ascii="Arial" w:hAnsi="Arial" w:cs="Arial"/>
        </w:rPr>
        <w:t xml:space="preserve"> </w:t>
      </w:r>
      <w:r w:rsidR="00A379C7" w:rsidRPr="009800D7">
        <w:rPr>
          <w:rFonts w:ascii="Arial" w:hAnsi="Arial" w:cs="Arial"/>
        </w:rPr>
        <w:t>misattributed</w:t>
      </w:r>
      <w:r w:rsidR="00212473" w:rsidRPr="009800D7">
        <w:rPr>
          <w:rFonts w:ascii="Arial" w:hAnsi="Arial" w:cs="Arial"/>
        </w:rPr>
        <w:t xml:space="preserve"> to the </w:t>
      </w:r>
      <w:r w:rsidR="00A379C7" w:rsidRPr="009800D7">
        <w:rPr>
          <w:rFonts w:ascii="Arial" w:hAnsi="Arial" w:cs="Arial"/>
        </w:rPr>
        <w:t>more salient context. A further possibility is that allocating weakly learned item memory to the more salient temporal context could</w:t>
      </w:r>
      <w:r w:rsidR="00212473" w:rsidRPr="009800D7">
        <w:rPr>
          <w:rFonts w:ascii="Arial" w:hAnsi="Arial" w:cs="Arial"/>
        </w:rPr>
        <w:t xml:space="preserve"> in </w:t>
      </w:r>
      <w:r w:rsidR="00A379C7" w:rsidRPr="009800D7">
        <w:rPr>
          <w:rFonts w:ascii="Arial" w:hAnsi="Arial" w:cs="Arial"/>
        </w:rPr>
        <w:t>fact</w:t>
      </w:r>
      <w:r w:rsidR="00212473" w:rsidRPr="009800D7">
        <w:rPr>
          <w:rFonts w:ascii="Arial" w:hAnsi="Arial" w:cs="Arial"/>
        </w:rPr>
        <w:t xml:space="preserve"> </w:t>
      </w:r>
      <w:r w:rsidR="00A379C7" w:rsidRPr="009800D7">
        <w:rPr>
          <w:rFonts w:ascii="Arial" w:hAnsi="Arial" w:cs="Arial"/>
        </w:rPr>
        <w:t>be responsible for facilitated</w:t>
      </w:r>
      <w:r w:rsidR="00212473" w:rsidRPr="009800D7">
        <w:rPr>
          <w:rFonts w:ascii="Arial" w:hAnsi="Arial" w:cs="Arial"/>
        </w:rPr>
        <w:t xml:space="preserve"> </w:t>
      </w:r>
      <w:r w:rsidR="00A379C7" w:rsidRPr="009800D7">
        <w:rPr>
          <w:rFonts w:ascii="Arial" w:hAnsi="Arial" w:cs="Arial"/>
        </w:rPr>
        <w:t xml:space="preserve">memory </w:t>
      </w:r>
      <w:r w:rsidR="00212473" w:rsidRPr="009800D7">
        <w:rPr>
          <w:rFonts w:ascii="Arial" w:hAnsi="Arial" w:cs="Arial"/>
        </w:rPr>
        <w:t>retrieval</w:t>
      </w:r>
      <w:r w:rsidR="00142524" w:rsidRPr="009800D7">
        <w:rPr>
          <w:rFonts w:ascii="Arial" w:hAnsi="Arial" w:cs="Arial"/>
        </w:rPr>
        <w:t>, as it may simply be easier to remember information if it is associated with an emotional context regardless of veracity.</w:t>
      </w:r>
    </w:p>
    <w:p w14:paraId="68C22B28" w14:textId="4D0C5827" w:rsidR="000112FE" w:rsidRPr="009800D7" w:rsidRDefault="000112FE" w:rsidP="00976006">
      <w:pPr>
        <w:spacing w:line="480" w:lineRule="auto"/>
        <w:jc w:val="both"/>
        <w:rPr>
          <w:rFonts w:ascii="Arial" w:hAnsi="Arial" w:cs="Arial"/>
        </w:rPr>
      </w:pPr>
      <w:r w:rsidRPr="009800D7">
        <w:rPr>
          <w:rFonts w:ascii="Arial" w:hAnsi="Arial" w:cs="Arial"/>
        </w:rPr>
        <w:t xml:space="preserve">In the present study, subjects underwent a two-day Pavlovian fear conditioning task that included trial-unique (i.e., non-repeating) pictures of animals and tools as </w:t>
      </w:r>
      <w:r w:rsidR="00EC44B2" w:rsidRPr="009800D7">
        <w:rPr>
          <w:rFonts w:ascii="Arial" w:hAnsi="Arial" w:cs="Arial"/>
        </w:rPr>
        <w:t>CSs</w:t>
      </w:r>
      <w:r w:rsidRPr="009800D7">
        <w:rPr>
          <w:rFonts w:ascii="Arial" w:hAnsi="Arial" w:cs="Arial"/>
        </w:rPr>
        <w:t xml:space="preserve">, based on the protocol from Dunsmoor et al. (2015). Items were encoded before, during, and after (i.e., extinction) Pavlovian fear conditioning. </w:t>
      </w:r>
      <w:r w:rsidR="00A101E5" w:rsidRPr="009800D7">
        <w:rPr>
          <w:rFonts w:ascii="Arial" w:hAnsi="Arial" w:cs="Arial"/>
        </w:rPr>
        <w:t>Our</w:t>
      </w:r>
      <w:r w:rsidR="00C40775" w:rsidRPr="009800D7">
        <w:rPr>
          <w:rFonts w:ascii="Arial" w:hAnsi="Arial" w:cs="Arial"/>
        </w:rPr>
        <w:t xml:space="preserve"> goal </w:t>
      </w:r>
      <w:r w:rsidR="00A101E5" w:rsidRPr="009800D7">
        <w:rPr>
          <w:rFonts w:ascii="Arial" w:hAnsi="Arial" w:cs="Arial"/>
        </w:rPr>
        <w:t>was</w:t>
      </w:r>
      <w:r w:rsidR="00C40775" w:rsidRPr="009800D7">
        <w:rPr>
          <w:rFonts w:ascii="Arial" w:hAnsi="Arial" w:cs="Arial"/>
        </w:rPr>
        <w:t xml:space="preserve"> to advance our understanding of </w:t>
      </w:r>
      <w:r w:rsidR="00A101E5" w:rsidRPr="009800D7">
        <w:rPr>
          <w:rFonts w:ascii="Arial" w:hAnsi="Arial" w:cs="Arial"/>
        </w:rPr>
        <w:t xml:space="preserve">how strong learning events transform weakly learned information into durable </w:t>
      </w:r>
      <w:r w:rsidR="002C4238" w:rsidRPr="009800D7">
        <w:rPr>
          <w:rFonts w:ascii="Arial" w:hAnsi="Arial" w:cs="Arial"/>
        </w:rPr>
        <w:t xml:space="preserve">long-term episodic </w:t>
      </w:r>
      <w:r w:rsidR="00A101E5" w:rsidRPr="009800D7">
        <w:rPr>
          <w:rFonts w:ascii="Arial" w:hAnsi="Arial" w:cs="Arial"/>
        </w:rPr>
        <w:t>memory</w:t>
      </w:r>
      <w:r w:rsidRPr="009800D7">
        <w:rPr>
          <w:rFonts w:ascii="Arial" w:hAnsi="Arial" w:cs="Arial"/>
        </w:rPr>
        <w:t xml:space="preserve"> by focusing on memory of both items and source information associated with the temporal context</w:t>
      </w:r>
      <w:r w:rsidR="00A379C7" w:rsidRPr="009800D7">
        <w:rPr>
          <w:rFonts w:ascii="Arial" w:hAnsi="Arial" w:cs="Arial"/>
        </w:rPr>
        <w:t xml:space="preserve"> of encoding</w:t>
      </w:r>
      <w:r w:rsidR="00226213" w:rsidRPr="009800D7">
        <w:rPr>
          <w:rFonts w:ascii="Arial" w:hAnsi="Arial" w:cs="Arial"/>
        </w:rPr>
        <w:t>.</w:t>
      </w:r>
      <w:r w:rsidR="00A101E5" w:rsidRPr="009800D7">
        <w:rPr>
          <w:rFonts w:ascii="Arial" w:hAnsi="Arial" w:cs="Arial"/>
        </w:rPr>
        <w:t xml:space="preserve"> </w:t>
      </w:r>
      <w:r w:rsidRPr="009800D7">
        <w:rPr>
          <w:rFonts w:ascii="Arial" w:hAnsi="Arial" w:cs="Arial"/>
        </w:rPr>
        <w:t xml:space="preserve">We predicted that emotional learning has divergent effects on </w:t>
      </w:r>
      <w:r w:rsidR="00A379C7" w:rsidRPr="009800D7">
        <w:rPr>
          <w:rFonts w:ascii="Arial" w:hAnsi="Arial" w:cs="Arial"/>
        </w:rPr>
        <w:t xml:space="preserve">retroactive </w:t>
      </w:r>
      <w:r w:rsidRPr="009800D7">
        <w:rPr>
          <w:rFonts w:ascii="Arial" w:hAnsi="Arial" w:cs="Arial"/>
        </w:rPr>
        <w:t xml:space="preserve">memory accuracy for items and contextual details. Specifically, we predicted that items encoded before and after fear conditioning would be remembered at the cost of incorrect </w:t>
      </w:r>
      <w:r w:rsidR="00A379C7" w:rsidRPr="009800D7">
        <w:rPr>
          <w:rFonts w:ascii="Arial" w:hAnsi="Arial" w:cs="Arial"/>
        </w:rPr>
        <w:t xml:space="preserve">source </w:t>
      </w:r>
      <w:r w:rsidRPr="009800D7">
        <w:rPr>
          <w:rFonts w:ascii="Arial" w:hAnsi="Arial" w:cs="Arial"/>
        </w:rPr>
        <w:t xml:space="preserve">attribution to the </w:t>
      </w:r>
      <w:r w:rsidR="00A379C7" w:rsidRPr="009800D7">
        <w:rPr>
          <w:rFonts w:ascii="Arial" w:hAnsi="Arial" w:cs="Arial"/>
        </w:rPr>
        <w:t xml:space="preserve">temporal </w:t>
      </w:r>
      <w:r w:rsidRPr="009800D7">
        <w:rPr>
          <w:rFonts w:ascii="Arial" w:hAnsi="Arial" w:cs="Arial"/>
        </w:rPr>
        <w:t>context</w:t>
      </w:r>
      <w:r w:rsidR="00A379C7" w:rsidRPr="009800D7">
        <w:rPr>
          <w:rFonts w:ascii="Arial" w:hAnsi="Arial" w:cs="Arial"/>
        </w:rPr>
        <w:t xml:space="preserve"> of fear conditioning</w:t>
      </w:r>
      <w:r w:rsidRPr="009800D7">
        <w:rPr>
          <w:rFonts w:ascii="Arial" w:hAnsi="Arial" w:cs="Arial"/>
        </w:rPr>
        <w:t xml:space="preserve">. Such a finding might indicate that </w:t>
      </w:r>
      <w:r w:rsidR="0086242F" w:rsidRPr="009800D7">
        <w:rPr>
          <w:rFonts w:ascii="Arial" w:hAnsi="Arial" w:cs="Arial"/>
        </w:rPr>
        <w:t xml:space="preserve">a </w:t>
      </w:r>
      <w:r w:rsidRPr="009800D7">
        <w:rPr>
          <w:rFonts w:ascii="Arial" w:hAnsi="Arial" w:cs="Arial"/>
        </w:rPr>
        <w:t xml:space="preserve">behavioral tagging mechanism </w:t>
      </w:r>
      <w:r w:rsidRPr="009800D7">
        <w:rPr>
          <w:rFonts w:ascii="Arial" w:hAnsi="Arial" w:cs="Arial"/>
        </w:rPr>
        <w:lastRenderedPageBreak/>
        <w:t xml:space="preserve">operates in part through a process of binding weak information to the more salient </w:t>
      </w:r>
      <w:r w:rsidR="0086242F" w:rsidRPr="009800D7">
        <w:rPr>
          <w:rFonts w:ascii="Arial" w:hAnsi="Arial" w:cs="Arial"/>
        </w:rPr>
        <w:t xml:space="preserve">temporal </w:t>
      </w:r>
      <w:r w:rsidRPr="009800D7">
        <w:rPr>
          <w:rFonts w:ascii="Arial" w:hAnsi="Arial" w:cs="Arial"/>
        </w:rPr>
        <w:t>context</w:t>
      </w:r>
      <w:r w:rsidR="0086242F" w:rsidRPr="009800D7">
        <w:rPr>
          <w:rFonts w:ascii="Arial" w:hAnsi="Arial" w:cs="Arial"/>
        </w:rPr>
        <w:t xml:space="preserve"> experienced close in time</w:t>
      </w:r>
      <w:r w:rsidRPr="009800D7">
        <w:rPr>
          <w:rFonts w:ascii="Arial" w:hAnsi="Arial" w:cs="Arial"/>
        </w:rPr>
        <w:t xml:space="preserve">. </w:t>
      </w:r>
    </w:p>
    <w:p w14:paraId="3438EB99" w14:textId="77777777" w:rsidR="004E6DF3" w:rsidRPr="009800D7" w:rsidRDefault="000847DD" w:rsidP="00E7210C">
      <w:pPr>
        <w:spacing w:line="480" w:lineRule="auto"/>
        <w:jc w:val="both"/>
        <w:rPr>
          <w:rFonts w:ascii="Arial" w:hAnsi="Arial" w:cs="Arial"/>
          <w:b/>
          <w:sz w:val="24"/>
        </w:rPr>
      </w:pPr>
      <w:r w:rsidRPr="009800D7">
        <w:rPr>
          <w:rFonts w:ascii="Arial" w:hAnsi="Arial" w:cs="Arial"/>
          <w:b/>
          <w:sz w:val="24"/>
        </w:rPr>
        <w:t>Results</w:t>
      </w:r>
    </w:p>
    <w:p w14:paraId="27403ADA" w14:textId="6FB6780C" w:rsidR="00A379C7" w:rsidRPr="009800D7" w:rsidRDefault="00A379C7" w:rsidP="00E7210C">
      <w:pPr>
        <w:spacing w:line="480" w:lineRule="auto"/>
        <w:jc w:val="both"/>
        <w:rPr>
          <w:rFonts w:ascii="Arial" w:hAnsi="Arial" w:cs="Arial"/>
        </w:rPr>
      </w:pPr>
      <w:r w:rsidRPr="009800D7">
        <w:rPr>
          <w:rFonts w:ascii="Arial" w:hAnsi="Arial" w:cs="Arial"/>
        </w:rPr>
        <w:t xml:space="preserve">During fear conditioning, subjects learned through experience that exemplars from one category (CS+, animals or tools, counterbalanced between subjects) were paired with an aversive electrical shock unconditioned stimulus (US) to fingers of the right hand (50% CS-US pairing rate). Exemplars from the other category (CS-, tools or animals, respectively) were never paired with shock. </w:t>
      </w:r>
      <w:r w:rsidR="00D27672" w:rsidRPr="009800D7">
        <w:rPr>
          <w:rFonts w:ascii="Arial" w:hAnsi="Arial" w:cs="Arial"/>
        </w:rPr>
        <w:t xml:space="preserve">Each encoding phase was separated by a short (~5 minute) break. </w:t>
      </w:r>
      <w:r w:rsidRPr="009800D7">
        <w:rPr>
          <w:rFonts w:ascii="Arial" w:hAnsi="Arial" w:cs="Arial"/>
        </w:rPr>
        <w:t xml:space="preserve">The following day (~24 hours later), subjects underwent a recognition memory test that included each ‘old’ exemplar plus ‘new’ pictures of animals and tools. The recognition memory test was then followed by a separate </w:t>
      </w:r>
      <w:r w:rsidRPr="009800D7">
        <w:rPr>
          <w:rFonts w:ascii="Arial" w:hAnsi="Arial" w:cs="Arial"/>
          <w:i/>
        </w:rPr>
        <w:t>source memory</w:t>
      </w:r>
      <w:r w:rsidRPr="009800D7">
        <w:rPr>
          <w:rFonts w:ascii="Arial" w:hAnsi="Arial" w:cs="Arial"/>
        </w:rPr>
        <w:t xml:space="preserve"> test that asked subjects to place items encoded the previous day into the context in which it was presented (3 alternative-forced-choice, AFC). See </w:t>
      </w:r>
      <w:r w:rsidRPr="009800D7">
        <w:rPr>
          <w:rFonts w:ascii="Arial" w:hAnsi="Arial" w:cs="Arial"/>
          <w:i/>
        </w:rPr>
        <w:t>Materials and Methods</w:t>
      </w:r>
      <w:r w:rsidRPr="009800D7">
        <w:rPr>
          <w:rFonts w:ascii="Arial" w:hAnsi="Arial" w:cs="Arial"/>
        </w:rPr>
        <w:t xml:space="preserve"> for further details on the experimental design.</w:t>
      </w:r>
      <w:commentRangeStart w:id="0"/>
      <w:commentRangeEnd w:id="0"/>
      <w:r w:rsidRPr="009800D7">
        <w:rPr>
          <w:rStyle w:val="CommentReference"/>
          <w:rFonts w:ascii="Arial" w:hAnsi="Arial" w:cs="Arial"/>
        </w:rPr>
        <w:commentReference w:id="0"/>
      </w:r>
    </w:p>
    <w:p w14:paraId="4628502E" w14:textId="336F1926" w:rsidR="005337B3" w:rsidRPr="009800D7" w:rsidRDefault="005337B3" w:rsidP="00E7210C">
      <w:pPr>
        <w:spacing w:line="480" w:lineRule="auto"/>
        <w:jc w:val="both"/>
        <w:rPr>
          <w:rFonts w:ascii="Arial" w:hAnsi="Arial" w:cs="Arial"/>
          <w:b/>
        </w:rPr>
      </w:pPr>
      <w:r w:rsidRPr="009800D7">
        <w:rPr>
          <w:rFonts w:ascii="Arial" w:hAnsi="Arial" w:cs="Arial"/>
          <w:b/>
        </w:rPr>
        <w:t>24-hour recognition memory</w:t>
      </w:r>
    </w:p>
    <w:p w14:paraId="0F7D9BCA" w14:textId="3A28ACED" w:rsidR="009800D7" w:rsidRPr="009800D7" w:rsidRDefault="00424BCF" w:rsidP="009800D7">
      <w:pPr>
        <w:spacing w:line="480" w:lineRule="auto"/>
        <w:jc w:val="both"/>
        <w:rPr>
          <w:rFonts w:ascii="Arial" w:hAnsi="Arial" w:cs="Arial"/>
        </w:rPr>
      </w:pPr>
      <w:r w:rsidRPr="009800D7">
        <w:rPr>
          <w:rFonts w:ascii="Arial" w:hAnsi="Arial" w:cs="Arial"/>
        </w:rPr>
        <w:t>Analysis of recognition memory performance revealed better memory for items from the CS+ versus CS- category encoded before, during, and after fear conditioning</w:t>
      </w:r>
      <w:r w:rsidR="005337B3" w:rsidRPr="009800D7">
        <w:rPr>
          <w:rFonts w:ascii="Arial" w:hAnsi="Arial" w:cs="Arial"/>
        </w:rPr>
        <w:t xml:space="preserve"> (</w:t>
      </w:r>
      <w:r w:rsidR="005337B3" w:rsidRPr="009800D7">
        <w:rPr>
          <w:rFonts w:ascii="Arial" w:hAnsi="Arial" w:cs="Arial"/>
          <w:b/>
          <w:bCs/>
        </w:rPr>
        <w:t>Fig. 1</w:t>
      </w:r>
      <w:r w:rsidR="005337B3" w:rsidRPr="009800D7">
        <w:rPr>
          <w:rFonts w:ascii="Arial" w:hAnsi="Arial" w:cs="Arial"/>
        </w:rPr>
        <w:t>)</w:t>
      </w:r>
      <w:r w:rsidRPr="009800D7">
        <w:rPr>
          <w:rFonts w:ascii="Arial" w:hAnsi="Arial" w:cs="Arial"/>
        </w:rPr>
        <w:t xml:space="preserve">. Memory performance was calculated as corrected recognition (high confidence hits minus high confidence false alarms). See </w:t>
      </w:r>
      <w:r w:rsidR="00E457E7" w:rsidRPr="00E457E7">
        <w:rPr>
          <w:rFonts w:ascii="Arial" w:hAnsi="Arial" w:cs="Arial"/>
          <w:b/>
          <w:bCs/>
        </w:rPr>
        <w:t>Supplementary</w:t>
      </w:r>
      <w:r w:rsidR="00E457E7">
        <w:rPr>
          <w:rFonts w:ascii="Arial" w:hAnsi="Arial" w:cs="Arial"/>
        </w:rPr>
        <w:t xml:space="preserve"> </w:t>
      </w:r>
      <w:r w:rsidRPr="009800D7">
        <w:rPr>
          <w:rFonts w:ascii="Arial" w:hAnsi="Arial" w:cs="Arial"/>
          <w:b/>
          <w:bCs/>
        </w:rPr>
        <w:t>Table 1</w:t>
      </w:r>
      <w:r w:rsidRPr="009800D7">
        <w:rPr>
          <w:rFonts w:ascii="Arial" w:hAnsi="Arial" w:cs="Arial"/>
        </w:rPr>
        <w:t xml:space="preserve"> for full</w:t>
      </w:r>
      <w:r w:rsidR="00A6416D">
        <w:rPr>
          <w:rFonts w:ascii="Arial" w:hAnsi="Arial" w:cs="Arial"/>
        </w:rPr>
        <w:t xml:space="preserve"> recognition</w:t>
      </w:r>
      <w:r w:rsidRPr="009800D7">
        <w:rPr>
          <w:rFonts w:ascii="Arial" w:hAnsi="Arial" w:cs="Arial"/>
        </w:rPr>
        <w:t xml:space="preserve"> memory results.</w:t>
      </w:r>
      <w:r w:rsidR="009D622E" w:rsidRPr="009800D7">
        <w:rPr>
          <w:rFonts w:ascii="Arial" w:hAnsi="Arial" w:cs="Arial"/>
        </w:rPr>
        <w:t xml:space="preserve"> Repeated measures ANOVA with CS </w:t>
      </w:r>
      <w:r w:rsidR="00484AF3" w:rsidRPr="009800D7">
        <w:rPr>
          <w:rFonts w:ascii="Arial" w:hAnsi="Arial" w:cs="Arial"/>
        </w:rPr>
        <w:t>T</w:t>
      </w:r>
      <w:r w:rsidR="009D622E" w:rsidRPr="009800D7">
        <w:rPr>
          <w:rFonts w:ascii="Arial" w:hAnsi="Arial" w:cs="Arial"/>
        </w:rPr>
        <w:t xml:space="preserve">ype (CS+, CS-) and </w:t>
      </w:r>
      <w:r w:rsidR="00484AF3" w:rsidRPr="009800D7">
        <w:rPr>
          <w:rFonts w:ascii="Arial" w:hAnsi="Arial" w:cs="Arial"/>
        </w:rPr>
        <w:t>T</w:t>
      </w:r>
      <w:r w:rsidR="009D622E" w:rsidRPr="009800D7">
        <w:rPr>
          <w:rFonts w:ascii="Arial" w:hAnsi="Arial" w:cs="Arial"/>
        </w:rPr>
        <w:t xml:space="preserve">emporal </w:t>
      </w:r>
      <w:r w:rsidR="00484AF3" w:rsidRPr="009800D7">
        <w:rPr>
          <w:rFonts w:ascii="Arial" w:hAnsi="Arial" w:cs="Arial"/>
        </w:rPr>
        <w:t>C</w:t>
      </w:r>
      <w:r w:rsidR="009D622E" w:rsidRPr="009800D7">
        <w:rPr>
          <w:rFonts w:ascii="Arial" w:hAnsi="Arial" w:cs="Arial"/>
        </w:rPr>
        <w:t xml:space="preserve">ontext (pre-conditioning, conditioning, post-conditioning) revealed a main effect of CS </w:t>
      </w:r>
      <w:r w:rsidR="00BD760B" w:rsidRPr="009800D7">
        <w:rPr>
          <w:rFonts w:ascii="Arial" w:hAnsi="Arial" w:cs="Arial"/>
        </w:rPr>
        <w:t>(</w:t>
      </w:r>
      <w:r w:rsidR="009D622E" w:rsidRPr="009800D7">
        <w:rPr>
          <w:rFonts w:ascii="Arial" w:hAnsi="Arial" w:cs="Arial"/>
          <w:i/>
        </w:rPr>
        <w:t>F</w:t>
      </w:r>
      <w:r w:rsidR="009D622E" w:rsidRPr="009800D7">
        <w:rPr>
          <w:rFonts w:ascii="Arial" w:hAnsi="Arial" w:cs="Arial"/>
          <w:vertAlign w:val="subscript"/>
        </w:rPr>
        <w:t>1,</w:t>
      </w:r>
      <w:r w:rsidR="00EA4B26">
        <w:rPr>
          <w:rFonts w:ascii="Arial" w:hAnsi="Arial" w:cs="Arial"/>
          <w:vertAlign w:val="subscript"/>
        </w:rPr>
        <w:t xml:space="preserve"> </w:t>
      </w:r>
      <w:r w:rsidR="009D622E" w:rsidRPr="009800D7">
        <w:rPr>
          <w:rFonts w:ascii="Arial" w:hAnsi="Arial" w:cs="Arial"/>
          <w:vertAlign w:val="subscript"/>
        </w:rPr>
        <w:t>44</w:t>
      </w:r>
      <w:r w:rsidR="009D622E" w:rsidRPr="009800D7">
        <w:rPr>
          <w:rFonts w:ascii="Arial" w:hAnsi="Arial" w:cs="Arial"/>
        </w:rPr>
        <w:t xml:space="preserve"> = 28.66, </w:t>
      </w:r>
      <w:proofErr w:type="spellStart"/>
      <w:r w:rsidR="009D622E" w:rsidRPr="009800D7">
        <w:rPr>
          <w:rFonts w:ascii="Arial" w:hAnsi="Arial" w:cs="Arial"/>
          <w:i/>
        </w:rPr>
        <w:t>P</w:t>
      </w:r>
      <w:r w:rsidR="00935B68" w:rsidRPr="009800D7">
        <w:rPr>
          <w:rFonts w:ascii="Arial" w:hAnsi="Arial" w:cs="Arial"/>
          <w:i/>
          <w:vertAlign w:val="subscript"/>
        </w:rPr>
        <w:t>perm</w:t>
      </w:r>
      <w:proofErr w:type="spellEnd"/>
      <w:r w:rsidR="009D622E" w:rsidRPr="009800D7">
        <w:rPr>
          <w:rFonts w:ascii="Arial" w:hAnsi="Arial" w:cs="Arial"/>
        </w:rPr>
        <w:t xml:space="preserve"> </w:t>
      </w:r>
      <w:r w:rsidR="00935B68" w:rsidRPr="009800D7">
        <w:rPr>
          <w:rFonts w:ascii="Arial" w:hAnsi="Arial" w:cs="Arial"/>
        </w:rPr>
        <w:t>=</w:t>
      </w:r>
      <w:r w:rsidR="009D622E" w:rsidRPr="009800D7">
        <w:rPr>
          <w:rFonts w:ascii="Arial" w:hAnsi="Arial" w:cs="Arial"/>
        </w:rPr>
        <w:t xml:space="preserve"> </w:t>
      </w:r>
      <w:r w:rsidR="0016329D" w:rsidRPr="009800D7">
        <w:rPr>
          <w:rFonts w:ascii="Arial" w:hAnsi="Arial" w:cs="Arial"/>
        </w:rPr>
        <w:t>0</w:t>
      </w:r>
      <w:r w:rsidR="009D622E" w:rsidRPr="009800D7">
        <w:rPr>
          <w:rFonts w:ascii="Arial" w:hAnsi="Arial" w:cs="Arial"/>
        </w:rPr>
        <w:t>.0001,</w:t>
      </w:r>
      <w:r w:rsidR="00935B68" w:rsidRPr="009800D7">
        <w:rPr>
          <w:rFonts w:ascii="Arial" w:hAnsi="Arial" w:cs="Arial"/>
        </w:rPr>
        <w:t xml:space="preserve"> </w:t>
      </w:r>
      <w:r w:rsidR="0016329D" w:rsidRPr="009800D7">
        <w:rPr>
          <w:rFonts w:ascii="Arial" w:eastAsia="Times New Roman" w:hAnsi="Arial" w:cs="Arial"/>
          <w:color w:val="333333"/>
          <w:shd w:val="clear" w:color="auto" w:fill="FCFCFC"/>
        </w:rPr>
        <w:t>η</w:t>
      </w:r>
      <w:r w:rsidR="0016329D" w:rsidRPr="009800D7">
        <w:rPr>
          <w:rFonts w:ascii="Arial" w:eastAsia="Times New Roman" w:hAnsi="Arial" w:cs="Arial"/>
          <w:color w:val="333333"/>
          <w:shd w:val="clear" w:color="auto" w:fill="FCFCFC"/>
          <w:vertAlign w:val="superscript"/>
        </w:rPr>
        <w:t>2</w:t>
      </w:r>
      <w:r w:rsidR="0016329D" w:rsidRPr="009800D7">
        <w:rPr>
          <w:rFonts w:ascii="Arial" w:eastAsia="Times New Roman" w:hAnsi="Arial" w:cs="Arial"/>
          <w:color w:val="333333"/>
          <w:shd w:val="clear" w:color="auto" w:fill="FCFCFC"/>
          <w:vertAlign w:val="subscript"/>
        </w:rPr>
        <w:t>G</w:t>
      </w:r>
      <w:r w:rsidR="0016329D" w:rsidRPr="009800D7">
        <w:rPr>
          <w:rFonts w:ascii="Arial" w:eastAsia="Times New Roman" w:hAnsi="Arial" w:cs="Arial"/>
        </w:rPr>
        <w:t xml:space="preserve"> = 0.073</w:t>
      </w:r>
      <w:r w:rsidR="009D622E" w:rsidRPr="009800D7">
        <w:rPr>
          <w:rFonts w:ascii="Arial" w:hAnsi="Arial" w:cs="Arial"/>
        </w:rPr>
        <w:t xml:space="preserve">) and </w:t>
      </w:r>
      <w:r w:rsidR="00484AF3" w:rsidRPr="009800D7">
        <w:rPr>
          <w:rFonts w:ascii="Arial" w:hAnsi="Arial" w:cs="Arial"/>
        </w:rPr>
        <w:t>C</w:t>
      </w:r>
      <w:r w:rsidR="009D622E" w:rsidRPr="009800D7">
        <w:rPr>
          <w:rFonts w:ascii="Arial" w:hAnsi="Arial" w:cs="Arial"/>
        </w:rPr>
        <w:t xml:space="preserve">ontext </w:t>
      </w:r>
      <w:r w:rsidR="0016329D" w:rsidRPr="009800D7">
        <w:rPr>
          <w:rFonts w:ascii="Arial" w:hAnsi="Arial" w:cs="Arial"/>
        </w:rPr>
        <w:t>(</w:t>
      </w:r>
      <w:r w:rsidR="009D622E" w:rsidRPr="009800D7">
        <w:rPr>
          <w:rFonts w:ascii="Arial" w:hAnsi="Arial" w:cs="Arial"/>
          <w:i/>
        </w:rPr>
        <w:t>F</w:t>
      </w:r>
      <w:r w:rsidR="009D622E" w:rsidRPr="009800D7">
        <w:rPr>
          <w:rFonts w:ascii="Arial" w:hAnsi="Arial" w:cs="Arial"/>
          <w:vertAlign w:val="subscript"/>
        </w:rPr>
        <w:t>2,</w:t>
      </w:r>
      <w:r w:rsidR="00EA4B26">
        <w:rPr>
          <w:rFonts w:ascii="Arial" w:hAnsi="Arial" w:cs="Arial"/>
          <w:vertAlign w:val="subscript"/>
        </w:rPr>
        <w:t xml:space="preserve"> </w:t>
      </w:r>
      <w:r w:rsidR="009D622E" w:rsidRPr="009800D7">
        <w:rPr>
          <w:rFonts w:ascii="Arial" w:hAnsi="Arial" w:cs="Arial"/>
          <w:vertAlign w:val="subscript"/>
        </w:rPr>
        <w:t>88</w:t>
      </w:r>
      <w:r w:rsidR="009D622E" w:rsidRPr="009800D7">
        <w:rPr>
          <w:rFonts w:ascii="Arial" w:hAnsi="Arial" w:cs="Arial"/>
        </w:rPr>
        <w:t xml:space="preserve"> = 19.7</w:t>
      </w:r>
      <w:r w:rsidR="0016329D" w:rsidRPr="009800D7">
        <w:rPr>
          <w:rFonts w:ascii="Arial" w:hAnsi="Arial" w:cs="Arial"/>
        </w:rPr>
        <w:t>2</w:t>
      </w:r>
      <w:r w:rsidR="009D622E" w:rsidRPr="009800D7">
        <w:rPr>
          <w:rFonts w:ascii="Arial" w:hAnsi="Arial" w:cs="Arial"/>
        </w:rPr>
        <w:t xml:space="preserve">, </w:t>
      </w:r>
      <w:proofErr w:type="spellStart"/>
      <w:r w:rsidR="009D622E" w:rsidRPr="009800D7">
        <w:rPr>
          <w:rFonts w:ascii="Arial" w:hAnsi="Arial" w:cs="Arial"/>
          <w:i/>
        </w:rPr>
        <w:t>P</w:t>
      </w:r>
      <w:r w:rsidR="0016329D" w:rsidRPr="009800D7">
        <w:rPr>
          <w:rFonts w:ascii="Arial" w:hAnsi="Arial" w:cs="Arial"/>
          <w:i/>
          <w:vertAlign w:val="subscript"/>
        </w:rPr>
        <w:t>perm</w:t>
      </w:r>
      <w:proofErr w:type="spellEnd"/>
      <w:r w:rsidR="009D622E" w:rsidRPr="009800D7">
        <w:rPr>
          <w:rFonts w:ascii="Arial" w:hAnsi="Arial" w:cs="Arial"/>
        </w:rPr>
        <w:t xml:space="preserve"> </w:t>
      </w:r>
      <w:r w:rsidR="0016329D" w:rsidRPr="009800D7">
        <w:rPr>
          <w:rFonts w:ascii="Arial" w:hAnsi="Arial" w:cs="Arial"/>
        </w:rPr>
        <w:t>=</w:t>
      </w:r>
      <w:r w:rsidR="009D622E" w:rsidRPr="009800D7">
        <w:rPr>
          <w:rFonts w:ascii="Arial" w:hAnsi="Arial" w:cs="Arial"/>
        </w:rPr>
        <w:t xml:space="preserve"> .0001,</w:t>
      </w:r>
      <w:r w:rsidR="0016329D" w:rsidRPr="009800D7">
        <w:rPr>
          <w:rFonts w:ascii="Arial" w:hAnsi="Arial" w:cs="Arial"/>
        </w:rPr>
        <w:t xml:space="preserve"> </w:t>
      </w:r>
      <w:r w:rsidR="0016329D" w:rsidRPr="009800D7">
        <w:rPr>
          <w:rFonts w:ascii="Arial" w:eastAsia="Times New Roman" w:hAnsi="Arial" w:cs="Arial"/>
          <w:color w:val="333333"/>
          <w:shd w:val="clear" w:color="auto" w:fill="FCFCFC"/>
        </w:rPr>
        <w:t>η</w:t>
      </w:r>
      <w:r w:rsidR="0016329D" w:rsidRPr="009800D7">
        <w:rPr>
          <w:rFonts w:ascii="Arial" w:eastAsia="Times New Roman" w:hAnsi="Arial" w:cs="Arial"/>
          <w:color w:val="333333"/>
          <w:shd w:val="clear" w:color="auto" w:fill="FCFCFC"/>
          <w:vertAlign w:val="superscript"/>
        </w:rPr>
        <w:t>2</w:t>
      </w:r>
      <w:r w:rsidR="0016329D" w:rsidRPr="009800D7">
        <w:rPr>
          <w:rFonts w:ascii="Arial" w:eastAsia="Times New Roman" w:hAnsi="Arial" w:cs="Arial"/>
          <w:color w:val="333333"/>
          <w:shd w:val="clear" w:color="auto" w:fill="FCFCFC"/>
          <w:vertAlign w:val="subscript"/>
        </w:rPr>
        <w:t xml:space="preserve">G </w:t>
      </w:r>
      <w:r w:rsidR="0016329D" w:rsidRPr="009800D7">
        <w:rPr>
          <w:rFonts w:ascii="Arial" w:eastAsia="Times New Roman" w:hAnsi="Arial" w:cs="Arial"/>
          <w:color w:val="333333"/>
          <w:shd w:val="clear" w:color="auto" w:fill="FCFCFC"/>
        </w:rPr>
        <w:t>=</w:t>
      </w:r>
      <w:r w:rsidR="009D622E" w:rsidRPr="009800D7">
        <w:rPr>
          <w:rFonts w:ascii="Arial" w:hAnsi="Arial" w:cs="Arial"/>
        </w:rPr>
        <w:t xml:space="preserve"> </w:t>
      </w:r>
      <w:r w:rsidR="0016329D" w:rsidRPr="009800D7">
        <w:rPr>
          <w:rFonts w:ascii="Arial" w:hAnsi="Arial" w:cs="Arial"/>
        </w:rPr>
        <w:t>0.092</w:t>
      </w:r>
      <w:r w:rsidR="009D622E" w:rsidRPr="009800D7">
        <w:rPr>
          <w:rFonts w:ascii="Arial" w:hAnsi="Arial" w:cs="Arial"/>
        </w:rPr>
        <w:t xml:space="preserve">), and a CS </w:t>
      </w:r>
      <w:r w:rsidR="00920BD8" w:rsidRPr="009800D7">
        <w:rPr>
          <w:rFonts w:ascii="Arial" w:hAnsi="Arial" w:cs="Arial"/>
        </w:rPr>
        <w:t>X</w:t>
      </w:r>
      <w:r w:rsidR="009D622E" w:rsidRPr="009800D7">
        <w:rPr>
          <w:rFonts w:ascii="Arial" w:hAnsi="Arial" w:cs="Arial"/>
        </w:rPr>
        <w:t xml:space="preserve"> </w:t>
      </w:r>
      <w:r w:rsidR="00484AF3" w:rsidRPr="009800D7">
        <w:rPr>
          <w:rFonts w:ascii="Arial" w:hAnsi="Arial" w:cs="Arial"/>
        </w:rPr>
        <w:t>C</w:t>
      </w:r>
      <w:r w:rsidR="009D622E" w:rsidRPr="009800D7">
        <w:rPr>
          <w:rFonts w:ascii="Arial" w:hAnsi="Arial" w:cs="Arial"/>
        </w:rPr>
        <w:t xml:space="preserve">ontext interaction </w:t>
      </w:r>
      <w:r w:rsidR="0016329D" w:rsidRPr="009800D7">
        <w:rPr>
          <w:rFonts w:ascii="Arial" w:hAnsi="Arial" w:cs="Arial"/>
        </w:rPr>
        <w:t>(</w:t>
      </w:r>
      <w:r w:rsidR="009D622E" w:rsidRPr="009800D7">
        <w:rPr>
          <w:rFonts w:ascii="Arial" w:hAnsi="Arial" w:cs="Arial"/>
          <w:i/>
        </w:rPr>
        <w:t>F</w:t>
      </w:r>
      <w:r w:rsidR="009D622E" w:rsidRPr="009800D7">
        <w:rPr>
          <w:rFonts w:ascii="Arial" w:hAnsi="Arial" w:cs="Arial"/>
          <w:vertAlign w:val="subscript"/>
        </w:rPr>
        <w:t>2,</w:t>
      </w:r>
      <w:r w:rsidR="00EA4B26">
        <w:rPr>
          <w:rFonts w:ascii="Arial" w:hAnsi="Arial" w:cs="Arial"/>
          <w:vertAlign w:val="subscript"/>
        </w:rPr>
        <w:t xml:space="preserve"> </w:t>
      </w:r>
      <w:r w:rsidR="009D622E" w:rsidRPr="009800D7">
        <w:rPr>
          <w:rFonts w:ascii="Arial" w:hAnsi="Arial" w:cs="Arial"/>
          <w:vertAlign w:val="subscript"/>
        </w:rPr>
        <w:t>88</w:t>
      </w:r>
      <w:r w:rsidR="009D622E" w:rsidRPr="009800D7">
        <w:rPr>
          <w:rFonts w:ascii="Arial" w:hAnsi="Arial" w:cs="Arial"/>
        </w:rPr>
        <w:t xml:space="preserve"> = 9.04, </w:t>
      </w:r>
      <w:proofErr w:type="spellStart"/>
      <w:r w:rsidR="009D622E" w:rsidRPr="009800D7">
        <w:rPr>
          <w:rFonts w:ascii="Arial" w:hAnsi="Arial" w:cs="Arial"/>
          <w:i/>
        </w:rPr>
        <w:t>P</w:t>
      </w:r>
      <w:r w:rsidR="0016329D" w:rsidRPr="009800D7">
        <w:rPr>
          <w:rFonts w:ascii="Arial" w:hAnsi="Arial" w:cs="Arial"/>
          <w:i/>
          <w:vertAlign w:val="subscript"/>
        </w:rPr>
        <w:t>perm</w:t>
      </w:r>
      <w:proofErr w:type="spellEnd"/>
      <w:r w:rsidR="009D622E" w:rsidRPr="009800D7">
        <w:rPr>
          <w:rFonts w:ascii="Arial" w:hAnsi="Arial" w:cs="Arial"/>
        </w:rPr>
        <w:t xml:space="preserve"> = </w:t>
      </w:r>
      <w:r w:rsidR="0016329D" w:rsidRPr="009800D7">
        <w:rPr>
          <w:rFonts w:ascii="Arial" w:hAnsi="Arial" w:cs="Arial"/>
        </w:rPr>
        <w:t>0</w:t>
      </w:r>
      <w:r w:rsidR="009D622E" w:rsidRPr="009800D7">
        <w:rPr>
          <w:rFonts w:ascii="Arial" w:hAnsi="Arial" w:cs="Arial"/>
        </w:rPr>
        <w:t>.000</w:t>
      </w:r>
      <w:r w:rsidR="0016329D" w:rsidRPr="009800D7">
        <w:rPr>
          <w:rFonts w:ascii="Arial" w:hAnsi="Arial" w:cs="Arial"/>
        </w:rPr>
        <w:t>2</w:t>
      </w:r>
      <w:r w:rsidR="009D622E" w:rsidRPr="009800D7">
        <w:rPr>
          <w:rFonts w:ascii="Arial" w:hAnsi="Arial" w:cs="Arial"/>
        </w:rPr>
        <w:t>,</w:t>
      </w:r>
      <w:r w:rsidR="0016329D" w:rsidRPr="009800D7">
        <w:rPr>
          <w:rFonts w:ascii="Arial" w:hAnsi="Arial" w:cs="Arial"/>
        </w:rPr>
        <w:t xml:space="preserve"> </w:t>
      </w:r>
      <w:r w:rsidR="0016329D" w:rsidRPr="009800D7">
        <w:rPr>
          <w:rFonts w:ascii="Arial" w:eastAsia="Times New Roman" w:hAnsi="Arial" w:cs="Arial"/>
          <w:color w:val="333333"/>
          <w:shd w:val="clear" w:color="auto" w:fill="FCFCFC"/>
        </w:rPr>
        <w:t>η</w:t>
      </w:r>
      <w:r w:rsidR="0016329D" w:rsidRPr="009800D7">
        <w:rPr>
          <w:rFonts w:ascii="Arial" w:eastAsia="Times New Roman" w:hAnsi="Arial" w:cs="Arial"/>
          <w:color w:val="333333"/>
          <w:shd w:val="clear" w:color="auto" w:fill="FCFCFC"/>
          <w:vertAlign w:val="superscript"/>
        </w:rPr>
        <w:t>2</w:t>
      </w:r>
      <w:r w:rsidR="0016329D" w:rsidRPr="009800D7">
        <w:rPr>
          <w:rFonts w:ascii="Arial" w:eastAsia="Times New Roman" w:hAnsi="Arial" w:cs="Arial"/>
          <w:color w:val="333333"/>
          <w:shd w:val="clear" w:color="auto" w:fill="FCFCFC"/>
          <w:vertAlign w:val="subscript"/>
        </w:rPr>
        <w:t>G</w:t>
      </w:r>
      <w:r w:rsidR="0016329D" w:rsidRPr="009800D7">
        <w:rPr>
          <w:rFonts w:ascii="Arial" w:eastAsia="Times New Roman" w:hAnsi="Arial" w:cs="Arial"/>
          <w:color w:val="333333"/>
          <w:shd w:val="clear" w:color="auto" w:fill="FCFCFC"/>
        </w:rPr>
        <w:t xml:space="preserve"> = 0.020</w:t>
      </w:r>
      <w:r w:rsidR="009D622E" w:rsidRPr="009800D7">
        <w:rPr>
          <w:rFonts w:ascii="Arial" w:hAnsi="Arial" w:cs="Arial"/>
        </w:rPr>
        <w:t xml:space="preserve">). Follow-up </w:t>
      </w:r>
      <w:r w:rsidR="00920BD8" w:rsidRPr="009800D7">
        <w:rPr>
          <w:rFonts w:ascii="Arial" w:hAnsi="Arial" w:cs="Arial"/>
        </w:rPr>
        <w:t xml:space="preserve">planned comparisons using non-parametric Wilcoxon signed-rank test (1-sided) for non-normally distributed data showed enhanced memory for CS+ items encoded during fear conditioning </w:t>
      </w:r>
      <w:r w:rsidR="0016329D" w:rsidRPr="009800D7">
        <w:rPr>
          <w:rFonts w:ascii="Arial" w:hAnsi="Arial" w:cs="Arial"/>
        </w:rPr>
        <w:t>(</w:t>
      </w:r>
      <w:r w:rsidR="00920BD8" w:rsidRPr="009800D7">
        <w:rPr>
          <w:rFonts w:ascii="Arial" w:hAnsi="Arial" w:cs="Arial"/>
          <w:i/>
        </w:rPr>
        <w:t xml:space="preserve">P </w:t>
      </w:r>
      <w:r w:rsidR="0016329D" w:rsidRPr="009800D7">
        <w:rPr>
          <w:rFonts w:ascii="Arial" w:hAnsi="Arial" w:cs="Arial"/>
        </w:rPr>
        <w:t>= 2e-6</w:t>
      </w:r>
      <w:r w:rsidR="00920BD8" w:rsidRPr="009800D7">
        <w:rPr>
          <w:rFonts w:ascii="Arial" w:hAnsi="Arial" w:cs="Arial"/>
        </w:rPr>
        <w:t xml:space="preserve">, </w:t>
      </w:r>
      <w:r w:rsidR="0016329D" w:rsidRPr="009800D7">
        <w:rPr>
          <w:rFonts w:ascii="Arial" w:hAnsi="Arial" w:cs="Arial"/>
        </w:rPr>
        <w:t>CLES = 0.72)</w:t>
      </w:r>
      <w:r w:rsidR="00920BD8" w:rsidRPr="009800D7">
        <w:rPr>
          <w:rFonts w:ascii="Arial" w:hAnsi="Arial" w:cs="Arial"/>
        </w:rPr>
        <w:t xml:space="preserve">. This </w:t>
      </w:r>
      <w:r w:rsidR="00D34378" w:rsidRPr="009800D7">
        <w:rPr>
          <w:rFonts w:ascii="Arial" w:hAnsi="Arial" w:cs="Arial"/>
        </w:rPr>
        <w:t xml:space="preserve">selective </w:t>
      </w:r>
      <w:r w:rsidR="00D34378" w:rsidRPr="009800D7">
        <w:rPr>
          <w:rFonts w:ascii="Arial" w:hAnsi="Arial" w:cs="Arial"/>
        </w:rPr>
        <w:lastRenderedPageBreak/>
        <w:t>enhancement in memory was retroactive for</w:t>
      </w:r>
      <w:r w:rsidR="00920BD8" w:rsidRPr="009800D7">
        <w:rPr>
          <w:rFonts w:ascii="Arial" w:hAnsi="Arial" w:cs="Arial"/>
        </w:rPr>
        <w:t xml:space="preserve"> CS+ versus CS- items </w:t>
      </w:r>
      <w:r w:rsidR="00D34378" w:rsidRPr="009800D7">
        <w:rPr>
          <w:rFonts w:ascii="Arial" w:hAnsi="Arial" w:cs="Arial"/>
        </w:rPr>
        <w:t>encoded during pre-conditioning</w:t>
      </w:r>
      <w:r w:rsidR="00920BD8" w:rsidRPr="009800D7">
        <w:rPr>
          <w:rFonts w:ascii="Arial" w:hAnsi="Arial" w:cs="Arial"/>
        </w:rPr>
        <w:t xml:space="preserve"> </w:t>
      </w:r>
      <w:r w:rsidR="00D34378" w:rsidRPr="009800D7">
        <w:rPr>
          <w:rFonts w:ascii="Arial" w:hAnsi="Arial" w:cs="Arial"/>
        </w:rPr>
        <w:t>(</w:t>
      </w:r>
      <w:r w:rsidR="00920BD8" w:rsidRPr="009800D7">
        <w:rPr>
          <w:rFonts w:ascii="Arial" w:hAnsi="Arial" w:cs="Arial"/>
          <w:i/>
        </w:rPr>
        <w:t xml:space="preserve">P </w:t>
      </w:r>
      <w:r w:rsidR="00920BD8" w:rsidRPr="009800D7">
        <w:rPr>
          <w:rFonts w:ascii="Arial" w:hAnsi="Arial" w:cs="Arial"/>
        </w:rPr>
        <w:t xml:space="preserve">= .0027, </w:t>
      </w:r>
      <w:r w:rsidR="0016329D" w:rsidRPr="009800D7">
        <w:rPr>
          <w:rFonts w:ascii="Arial" w:hAnsi="Arial" w:cs="Arial"/>
        </w:rPr>
        <w:t>CLES = 0.59</w:t>
      </w:r>
      <w:r w:rsidR="00D34378" w:rsidRPr="009800D7">
        <w:rPr>
          <w:rFonts w:ascii="Arial" w:hAnsi="Arial" w:cs="Arial"/>
        </w:rPr>
        <w:t>), and proactive for CS+ versus CS- items encoded post-conditioning (</w:t>
      </w:r>
      <w:r w:rsidR="00D34378" w:rsidRPr="009800D7">
        <w:rPr>
          <w:rFonts w:ascii="Arial" w:hAnsi="Arial" w:cs="Arial"/>
          <w:i/>
        </w:rPr>
        <w:t xml:space="preserve">P </w:t>
      </w:r>
      <w:r w:rsidR="00D34378" w:rsidRPr="009800D7">
        <w:rPr>
          <w:rFonts w:ascii="Arial" w:hAnsi="Arial" w:cs="Arial"/>
        </w:rPr>
        <w:t>= .0026,</w:t>
      </w:r>
      <w:r w:rsidR="0016329D" w:rsidRPr="009800D7">
        <w:rPr>
          <w:rFonts w:ascii="Arial" w:hAnsi="Arial" w:cs="Arial"/>
        </w:rPr>
        <w:t xml:space="preserve"> CLES = 0.61</w:t>
      </w:r>
      <w:r w:rsidR="00D34378" w:rsidRPr="009800D7">
        <w:rPr>
          <w:rFonts w:ascii="Arial" w:hAnsi="Arial" w:cs="Arial"/>
        </w:rPr>
        <w:t>). Thus, recognition memory results replicate previous findings that Pavlovian conditioning enhances memory for CS+ trials encoded before, during, and after fear conditioning.</w:t>
      </w:r>
    </w:p>
    <w:p w14:paraId="6030AF1C" w14:textId="05EA611A" w:rsidR="00E7210C" w:rsidRPr="009800D7" w:rsidRDefault="0016329D" w:rsidP="009800D7">
      <w:pPr>
        <w:spacing w:line="480" w:lineRule="auto"/>
        <w:jc w:val="center"/>
        <w:rPr>
          <w:rFonts w:ascii="Arial" w:eastAsia="Times New Roman" w:hAnsi="Arial" w:cs="Arial"/>
          <w:sz w:val="24"/>
          <w:szCs w:val="24"/>
        </w:rPr>
      </w:pPr>
      <w:r w:rsidRPr="009800D7">
        <w:rPr>
          <w:rFonts w:ascii="Arial" w:eastAsia="Times New Roman" w:hAnsi="Arial" w:cs="Arial"/>
          <w:noProof/>
          <w:sz w:val="24"/>
          <w:szCs w:val="24"/>
        </w:rPr>
        <w:drawing>
          <wp:inline distT="0" distB="0" distL="0" distR="0" wp14:anchorId="6C315506" wp14:editId="293D16EC">
            <wp:extent cx="3581400" cy="224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cted_recognition.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81400" cy="2247900"/>
                    </a:xfrm>
                    <a:prstGeom prst="rect">
                      <a:avLst/>
                    </a:prstGeom>
                  </pic:spPr>
                </pic:pic>
              </a:graphicData>
            </a:graphic>
          </wp:inline>
        </w:drawing>
      </w:r>
    </w:p>
    <w:p w14:paraId="3F9D0EC6" w14:textId="3079C0DB" w:rsidR="009800D7" w:rsidRDefault="009800D7" w:rsidP="009800D7">
      <w:pPr>
        <w:spacing w:line="240" w:lineRule="auto"/>
        <w:ind w:left="1440" w:right="1440"/>
        <w:rPr>
          <w:rFonts w:ascii="Arial" w:eastAsia="Times New Roman" w:hAnsi="Arial" w:cs="Arial"/>
        </w:rPr>
      </w:pPr>
      <w:r w:rsidRPr="009800D7">
        <w:rPr>
          <w:rFonts w:ascii="Arial" w:eastAsia="Times New Roman" w:hAnsi="Arial" w:cs="Arial"/>
          <w:b/>
          <w:bCs/>
        </w:rPr>
        <w:t>Fig 1. 24 hour recognition memory</w:t>
      </w:r>
      <w:r w:rsidRPr="009800D7">
        <w:rPr>
          <w:rFonts w:ascii="Arial" w:eastAsia="Times New Roman" w:hAnsi="Arial" w:cs="Arial"/>
        </w:rPr>
        <w:t xml:space="preserve">. Corrected recognition was calculated as high confidence hits </w:t>
      </w:r>
      <w:r>
        <w:rPr>
          <w:rFonts w:ascii="Arial" w:eastAsia="Times New Roman" w:hAnsi="Arial" w:cs="Arial"/>
        </w:rPr>
        <w:t>minus</w:t>
      </w:r>
      <w:r w:rsidRPr="009800D7">
        <w:rPr>
          <w:rFonts w:ascii="Arial" w:eastAsia="Times New Roman" w:hAnsi="Arial" w:cs="Arial"/>
        </w:rPr>
        <w:t xml:space="preserve"> high confidence false alarms.</w:t>
      </w:r>
    </w:p>
    <w:p w14:paraId="49E86C26" w14:textId="77777777" w:rsidR="009800D7" w:rsidRPr="009800D7" w:rsidRDefault="009800D7" w:rsidP="009800D7">
      <w:pPr>
        <w:spacing w:line="240" w:lineRule="auto"/>
        <w:ind w:left="1440" w:right="1440"/>
        <w:rPr>
          <w:rFonts w:ascii="Arial" w:eastAsia="Times New Roman" w:hAnsi="Arial" w:cs="Arial"/>
        </w:rPr>
      </w:pPr>
    </w:p>
    <w:p w14:paraId="46BA9EDC" w14:textId="77777777" w:rsidR="00466C8A" w:rsidRPr="009800D7" w:rsidRDefault="00466C8A" w:rsidP="00E7210C">
      <w:pPr>
        <w:spacing w:line="480" w:lineRule="auto"/>
        <w:jc w:val="both"/>
        <w:rPr>
          <w:rFonts w:ascii="Arial" w:hAnsi="Arial" w:cs="Arial"/>
          <w:b/>
        </w:rPr>
      </w:pPr>
      <w:r w:rsidRPr="009800D7">
        <w:rPr>
          <w:rFonts w:ascii="Arial" w:hAnsi="Arial" w:cs="Arial"/>
          <w:b/>
        </w:rPr>
        <w:t>Temporal context memory</w:t>
      </w:r>
    </w:p>
    <w:p w14:paraId="1D2C07FE" w14:textId="2C2D3BBF" w:rsidR="000D79B2" w:rsidRDefault="00466C8A" w:rsidP="00FF3F6B">
      <w:pPr>
        <w:spacing w:line="480" w:lineRule="auto"/>
        <w:jc w:val="both"/>
        <w:rPr>
          <w:rFonts w:ascii="Arial" w:hAnsi="Arial" w:cs="Arial"/>
        </w:rPr>
      </w:pPr>
      <w:r w:rsidRPr="009800D7">
        <w:rPr>
          <w:rFonts w:ascii="Arial" w:hAnsi="Arial" w:cs="Arial"/>
        </w:rPr>
        <w:t xml:space="preserve">Source memory judgements for the </w:t>
      </w:r>
      <w:r w:rsidR="002732ED" w:rsidRPr="009800D7">
        <w:rPr>
          <w:rFonts w:ascii="Arial" w:hAnsi="Arial" w:cs="Arial"/>
        </w:rPr>
        <w:t xml:space="preserve">temporal </w:t>
      </w:r>
      <w:r w:rsidRPr="009800D7">
        <w:rPr>
          <w:rFonts w:ascii="Arial" w:hAnsi="Arial" w:cs="Arial"/>
        </w:rPr>
        <w:t xml:space="preserve">context </w:t>
      </w:r>
      <w:r w:rsidR="00AE41A1" w:rsidRPr="009800D7">
        <w:rPr>
          <w:rFonts w:ascii="Arial" w:hAnsi="Arial" w:cs="Arial"/>
        </w:rPr>
        <w:t>(</w:t>
      </w:r>
      <w:r w:rsidR="002732ED" w:rsidRPr="009800D7">
        <w:rPr>
          <w:rFonts w:ascii="Arial" w:hAnsi="Arial" w:cs="Arial"/>
        </w:rPr>
        <w:t xml:space="preserve">pre-conditioning, fear conditioning, post-conditioning) associated with each CS from encoding </w:t>
      </w:r>
      <w:r w:rsidRPr="009800D7">
        <w:rPr>
          <w:rFonts w:ascii="Arial" w:hAnsi="Arial" w:cs="Arial"/>
        </w:rPr>
        <w:t xml:space="preserve">were calculated as the proportion of </w:t>
      </w:r>
      <w:r w:rsidR="00814BC8">
        <w:rPr>
          <w:rFonts w:ascii="Arial" w:hAnsi="Arial" w:cs="Arial"/>
        </w:rPr>
        <w:t xml:space="preserve">items per CS type </w:t>
      </w:r>
      <w:r w:rsidRPr="009800D7">
        <w:rPr>
          <w:rFonts w:ascii="Arial" w:hAnsi="Arial" w:cs="Arial"/>
        </w:rPr>
        <w:t xml:space="preserve">attributed to each </w:t>
      </w:r>
      <w:r w:rsidR="00AE41A1" w:rsidRPr="009800D7">
        <w:rPr>
          <w:rFonts w:ascii="Arial" w:hAnsi="Arial" w:cs="Arial"/>
        </w:rPr>
        <w:t xml:space="preserve">context </w:t>
      </w:r>
      <w:r w:rsidRPr="009800D7">
        <w:rPr>
          <w:rFonts w:ascii="Arial" w:hAnsi="Arial" w:cs="Arial"/>
        </w:rPr>
        <w:t>as a function of when the item was actually encoded</w:t>
      </w:r>
      <w:r w:rsidR="00814BC8">
        <w:rPr>
          <w:rFonts w:ascii="Arial" w:hAnsi="Arial" w:cs="Arial"/>
        </w:rPr>
        <w:t xml:space="preserve"> (</w:t>
      </w:r>
      <w:r w:rsidR="00814BC8" w:rsidRPr="00FC1AD8">
        <w:rPr>
          <w:rFonts w:ascii="Arial" w:hAnsi="Arial" w:cs="Arial"/>
          <w:b/>
          <w:bCs/>
        </w:rPr>
        <w:t>Fig 2</w:t>
      </w:r>
      <w:r w:rsidR="00814BC8">
        <w:rPr>
          <w:rFonts w:ascii="Arial" w:hAnsi="Arial" w:cs="Arial"/>
        </w:rPr>
        <w:t>)</w:t>
      </w:r>
      <w:r w:rsidRPr="009800D7">
        <w:rPr>
          <w:rFonts w:ascii="Arial" w:hAnsi="Arial" w:cs="Arial"/>
        </w:rPr>
        <w:t xml:space="preserve">. </w:t>
      </w:r>
      <w:r w:rsidR="00FC1AD8">
        <w:rPr>
          <w:rFonts w:ascii="Arial" w:hAnsi="Arial" w:cs="Arial"/>
        </w:rPr>
        <w:t xml:space="preserve">A </w:t>
      </w:r>
      <w:r w:rsidR="00EA4B26">
        <w:rPr>
          <w:rFonts w:ascii="Arial" w:hAnsi="Arial" w:cs="Arial"/>
        </w:rPr>
        <w:t xml:space="preserve">3-way </w:t>
      </w:r>
      <w:r w:rsidR="00FC1AD8">
        <w:rPr>
          <w:rFonts w:ascii="Arial" w:hAnsi="Arial" w:cs="Arial"/>
        </w:rPr>
        <w:t xml:space="preserve">repeated measures ANOVA </w:t>
      </w:r>
      <w:r w:rsidR="00EA4B26">
        <w:rPr>
          <w:rFonts w:ascii="Arial" w:hAnsi="Arial" w:cs="Arial"/>
        </w:rPr>
        <w:t xml:space="preserve">with CS Type, Temporal Context, and Source Memory Response </w:t>
      </w:r>
      <w:r w:rsidR="00FC1AD8">
        <w:rPr>
          <w:rFonts w:ascii="Arial" w:hAnsi="Arial" w:cs="Arial"/>
        </w:rPr>
        <w:t xml:space="preserve">revealed </w:t>
      </w:r>
      <w:r w:rsidR="00EA4B26">
        <w:rPr>
          <w:rFonts w:ascii="Arial" w:hAnsi="Arial" w:cs="Arial"/>
        </w:rPr>
        <w:t xml:space="preserve">a significant </w:t>
      </w:r>
      <w:r w:rsidR="00FC1AD8">
        <w:rPr>
          <w:rFonts w:ascii="Arial" w:hAnsi="Arial" w:cs="Arial"/>
        </w:rPr>
        <w:t xml:space="preserve">main effect of Source </w:t>
      </w:r>
      <w:r w:rsidR="00EA4B26">
        <w:rPr>
          <w:rFonts w:ascii="Arial" w:hAnsi="Arial" w:cs="Arial"/>
        </w:rPr>
        <w:t>M</w:t>
      </w:r>
      <w:r w:rsidR="00FC1AD8">
        <w:rPr>
          <w:rFonts w:ascii="Arial" w:hAnsi="Arial" w:cs="Arial"/>
        </w:rPr>
        <w:t xml:space="preserve">emory </w:t>
      </w:r>
      <w:r w:rsidR="00EA4B26">
        <w:rPr>
          <w:rFonts w:ascii="Arial" w:hAnsi="Arial" w:cs="Arial"/>
        </w:rPr>
        <w:t>R</w:t>
      </w:r>
      <w:r w:rsidR="00FC1AD8">
        <w:rPr>
          <w:rFonts w:ascii="Arial" w:hAnsi="Arial" w:cs="Arial"/>
        </w:rPr>
        <w:t>esponse (</w:t>
      </w:r>
      <w:r w:rsidR="00FC1AD8" w:rsidRPr="00EA4B26">
        <w:rPr>
          <w:rFonts w:ascii="Arial" w:hAnsi="Arial" w:cs="Arial"/>
          <w:i/>
          <w:iCs/>
        </w:rPr>
        <w:t>F</w:t>
      </w:r>
      <w:r w:rsidR="00FC1AD8">
        <w:rPr>
          <w:rFonts w:ascii="Arial" w:hAnsi="Arial" w:cs="Arial"/>
          <w:vertAlign w:val="subscript"/>
        </w:rPr>
        <w:t>2,</w:t>
      </w:r>
      <w:r w:rsidR="00EA4B26">
        <w:rPr>
          <w:rFonts w:ascii="Arial" w:hAnsi="Arial" w:cs="Arial"/>
          <w:vertAlign w:val="subscript"/>
        </w:rPr>
        <w:t xml:space="preserve"> </w:t>
      </w:r>
      <w:r w:rsidR="00FC1AD8">
        <w:rPr>
          <w:rFonts w:ascii="Arial" w:hAnsi="Arial" w:cs="Arial"/>
          <w:vertAlign w:val="subscript"/>
        </w:rPr>
        <w:t xml:space="preserve">66 </w:t>
      </w:r>
      <w:r w:rsidR="00FC1AD8">
        <w:rPr>
          <w:rFonts w:ascii="Arial" w:hAnsi="Arial" w:cs="Arial"/>
        </w:rPr>
        <w:t xml:space="preserve">= 10.24, </w:t>
      </w:r>
      <w:proofErr w:type="spellStart"/>
      <w:r w:rsidR="00FC1AD8" w:rsidRPr="00FC1AD8">
        <w:rPr>
          <w:rFonts w:ascii="Arial" w:hAnsi="Arial" w:cs="Arial"/>
          <w:i/>
          <w:iCs/>
        </w:rPr>
        <w:t>P</w:t>
      </w:r>
      <w:r w:rsidR="00FC1AD8" w:rsidRPr="00FC1AD8">
        <w:rPr>
          <w:rFonts w:ascii="Arial" w:hAnsi="Arial" w:cs="Arial"/>
          <w:i/>
          <w:iCs/>
          <w:vertAlign w:val="subscript"/>
        </w:rPr>
        <w:t>perm</w:t>
      </w:r>
      <w:proofErr w:type="spellEnd"/>
      <w:r w:rsidR="00FC1AD8">
        <w:rPr>
          <w:rFonts w:ascii="Arial" w:hAnsi="Arial" w:cs="Arial"/>
        </w:rPr>
        <w:t xml:space="preserve"> = 0.</w:t>
      </w:r>
      <w:r w:rsidR="00EA4B26">
        <w:rPr>
          <w:rFonts w:ascii="Arial" w:hAnsi="Arial" w:cs="Arial"/>
        </w:rPr>
        <w:t xml:space="preserve">0004, </w:t>
      </w:r>
      <w:r w:rsidR="00776F89" w:rsidRPr="009800D7">
        <w:rPr>
          <w:rFonts w:ascii="Arial" w:eastAsia="Times New Roman" w:hAnsi="Arial" w:cs="Arial"/>
          <w:color w:val="333333"/>
          <w:shd w:val="clear" w:color="auto" w:fill="FCFCFC"/>
        </w:rPr>
        <w:t>η</w:t>
      </w:r>
      <w:r w:rsidR="00776F89" w:rsidRPr="009800D7">
        <w:rPr>
          <w:rFonts w:ascii="Arial" w:eastAsia="Times New Roman" w:hAnsi="Arial" w:cs="Arial"/>
          <w:color w:val="333333"/>
          <w:shd w:val="clear" w:color="auto" w:fill="FCFCFC"/>
          <w:vertAlign w:val="superscript"/>
        </w:rPr>
        <w:t>2</w:t>
      </w:r>
      <w:r w:rsidR="00776F89" w:rsidRPr="009800D7">
        <w:rPr>
          <w:rFonts w:ascii="Arial" w:eastAsia="Times New Roman" w:hAnsi="Arial" w:cs="Arial"/>
          <w:color w:val="333333"/>
          <w:shd w:val="clear" w:color="auto" w:fill="FCFCFC"/>
          <w:vertAlign w:val="subscript"/>
        </w:rPr>
        <w:t>G</w:t>
      </w:r>
      <w:r w:rsidR="00776F89">
        <w:rPr>
          <w:rFonts w:ascii="Arial" w:hAnsi="Arial" w:cs="Arial"/>
        </w:rPr>
        <w:t xml:space="preserve"> </w:t>
      </w:r>
      <w:r w:rsidR="00EA4B26">
        <w:rPr>
          <w:rFonts w:ascii="Arial" w:hAnsi="Arial" w:cs="Arial"/>
        </w:rPr>
        <w:t>= 0.12), an interaction of CS Type and Source Memory Response (</w:t>
      </w:r>
      <w:r w:rsidR="00EA4B26" w:rsidRPr="00EA4B26">
        <w:rPr>
          <w:rFonts w:ascii="Arial" w:hAnsi="Arial" w:cs="Arial"/>
          <w:i/>
          <w:iCs/>
        </w:rPr>
        <w:t>F</w:t>
      </w:r>
      <w:r w:rsidR="00EA4B26">
        <w:rPr>
          <w:rFonts w:ascii="Arial" w:hAnsi="Arial" w:cs="Arial"/>
          <w:vertAlign w:val="subscript"/>
        </w:rPr>
        <w:t xml:space="preserve">2, 66 </w:t>
      </w:r>
      <w:r w:rsidR="00EA4B26">
        <w:rPr>
          <w:rFonts w:ascii="Arial" w:hAnsi="Arial" w:cs="Arial"/>
        </w:rPr>
        <w:t xml:space="preserve">= 17.87, </w:t>
      </w:r>
      <w:proofErr w:type="spellStart"/>
      <w:r w:rsidR="00EA4B26" w:rsidRPr="00FC1AD8">
        <w:rPr>
          <w:rFonts w:ascii="Arial" w:hAnsi="Arial" w:cs="Arial"/>
          <w:i/>
          <w:iCs/>
        </w:rPr>
        <w:t>P</w:t>
      </w:r>
      <w:r w:rsidR="00EA4B26" w:rsidRPr="00FC1AD8">
        <w:rPr>
          <w:rFonts w:ascii="Arial" w:hAnsi="Arial" w:cs="Arial"/>
          <w:i/>
          <w:iCs/>
          <w:vertAlign w:val="subscript"/>
        </w:rPr>
        <w:t>perm</w:t>
      </w:r>
      <w:proofErr w:type="spellEnd"/>
      <w:r w:rsidR="00EA4B26">
        <w:rPr>
          <w:rFonts w:ascii="Arial" w:hAnsi="Arial" w:cs="Arial"/>
          <w:i/>
          <w:iCs/>
          <w:vertAlign w:val="subscript"/>
        </w:rPr>
        <w:t xml:space="preserve"> </w:t>
      </w:r>
      <w:r w:rsidR="00EA4B26" w:rsidRPr="00EA4B26">
        <w:rPr>
          <w:rFonts w:ascii="Arial" w:hAnsi="Arial" w:cs="Arial"/>
        </w:rPr>
        <w:t>=</w:t>
      </w:r>
      <w:r w:rsidR="00EA4B26">
        <w:rPr>
          <w:rFonts w:ascii="Arial" w:hAnsi="Arial" w:cs="Arial"/>
        </w:rPr>
        <w:t xml:space="preserve"> 0.0001, </w:t>
      </w:r>
      <w:r w:rsidR="00776F89" w:rsidRPr="009800D7">
        <w:rPr>
          <w:rFonts w:ascii="Arial" w:eastAsia="Times New Roman" w:hAnsi="Arial" w:cs="Arial"/>
          <w:color w:val="333333"/>
          <w:shd w:val="clear" w:color="auto" w:fill="FCFCFC"/>
        </w:rPr>
        <w:t>η</w:t>
      </w:r>
      <w:r w:rsidR="00776F89" w:rsidRPr="009800D7">
        <w:rPr>
          <w:rFonts w:ascii="Arial" w:eastAsia="Times New Roman" w:hAnsi="Arial" w:cs="Arial"/>
          <w:color w:val="333333"/>
          <w:shd w:val="clear" w:color="auto" w:fill="FCFCFC"/>
          <w:vertAlign w:val="superscript"/>
        </w:rPr>
        <w:t>2</w:t>
      </w:r>
      <w:r w:rsidR="00776F89" w:rsidRPr="009800D7">
        <w:rPr>
          <w:rFonts w:ascii="Arial" w:eastAsia="Times New Roman" w:hAnsi="Arial" w:cs="Arial"/>
          <w:color w:val="333333"/>
          <w:shd w:val="clear" w:color="auto" w:fill="FCFCFC"/>
          <w:vertAlign w:val="subscript"/>
        </w:rPr>
        <w:t>G</w:t>
      </w:r>
      <w:r w:rsidR="00776F89">
        <w:rPr>
          <w:rFonts w:ascii="Arial" w:hAnsi="Arial" w:cs="Arial"/>
        </w:rPr>
        <w:t xml:space="preserve"> </w:t>
      </w:r>
      <w:r w:rsidR="00EA4B26">
        <w:rPr>
          <w:rFonts w:ascii="Arial" w:hAnsi="Arial" w:cs="Arial"/>
        </w:rPr>
        <w:t>= 0.13), an interaction of Temporal Context and</w:t>
      </w:r>
      <w:r w:rsidR="00FC1AD8">
        <w:rPr>
          <w:rFonts w:ascii="Arial" w:hAnsi="Arial" w:cs="Arial"/>
        </w:rPr>
        <w:t xml:space="preserve"> </w:t>
      </w:r>
      <w:r w:rsidR="00EA4B26">
        <w:rPr>
          <w:rFonts w:ascii="Arial" w:hAnsi="Arial" w:cs="Arial"/>
        </w:rPr>
        <w:t>Source Memory Response (</w:t>
      </w:r>
      <w:r w:rsidR="00EA4B26" w:rsidRPr="00EA4B26">
        <w:rPr>
          <w:rFonts w:ascii="Arial" w:hAnsi="Arial" w:cs="Arial"/>
          <w:i/>
          <w:iCs/>
        </w:rPr>
        <w:t>F</w:t>
      </w:r>
      <w:r w:rsidR="00EA4B26">
        <w:rPr>
          <w:rFonts w:ascii="Arial" w:hAnsi="Arial" w:cs="Arial"/>
        </w:rPr>
        <w:softHyphen/>
      </w:r>
      <w:r w:rsidR="00EA4B26">
        <w:rPr>
          <w:rFonts w:ascii="Arial" w:hAnsi="Arial" w:cs="Arial"/>
          <w:vertAlign w:val="subscript"/>
        </w:rPr>
        <w:t xml:space="preserve">4, 132 </w:t>
      </w:r>
      <w:r w:rsidR="00EA4B26">
        <w:rPr>
          <w:rFonts w:ascii="Arial" w:hAnsi="Arial" w:cs="Arial"/>
        </w:rPr>
        <w:t xml:space="preserve">= 6.09, </w:t>
      </w:r>
      <w:proofErr w:type="spellStart"/>
      <w:r w:rsidR="00EA4B26" w:rsidRPr="00FC1AD8">
        <w:rPr>
          <w:rFonts w:ascii="Arial" w:hAnsi="Arial" w:cs="Arial"/>
          <w:i/>
          <w:iCs/>
        </w:rPr>
        <w:t>P</w:t>
      </w:r>
      <w:r w:rsidR="00EA4B26" w:rsidRPr="00FC1AD8">
        <w:rPr>
          <w:rFonts w:ascii="Arial" w:hAnsi="Arial" w:cs="Arial"/>
          <w:i/>
          <w:iCs/>
          <w:vertAlign w:val="subscript"/>
        </w:rPr>
        <w:t>perm</w:t>
      </w:r>
      <w:proofErr w:type="spellEnd"/>
      <w:r w:rsidR="00EA4B26">
        <w:rPr>
          <w:rFonts w:ascii="Arial" w:hAnsi="Arial" w:cs="Arial"/>
          <w:i/>
          <w:iCs/>
          <w:vertAlign w:val="subscript"/>
        </w:rPr>
        <w:t xml:space="preserve"> </w:t>
      </w:r>
      <w:r w:rsidR="00EA4B26" w:rsidRPr="00EA4B26">
        <w:rPr>
          <w:rFonts w:ascii="Arial" w:hAnsi="Arial" w:cs="Arial"/>
        </w:rPr>
        <w:t>=</w:t>
      </w:r>
      <w:r w:rsidR="00EA4B26">
        <w:rPr>
          <w:rFonts w:ascii="Arial" w:hAnsi="Arial" w:cs="Arial"/>
        </w:rPr>
        <w:t xml:space="preserve"> 0.0005, </w:t>
      </w:r>
      <w:r w:rsidR="00776F89" w:rsidRPr="009800D7">
        <w:rPr>
          <w:rFonts w:ascii="Arial" w:eastAsia="Times New Roman" w:hAnsi="Arial" w:cs="Arial"/>
          <w:color w:val="333333"/>
          <w:shd w:val="clear" w:color="auto" w:fill="FCFCFC"/>
        </w:rPr>
        <w:t>η</w:t>
      </w:r>
      <w:r w:rsidR="00776F89" w:rsidRPr="009800D7">
        <w:rPr>
          <w:rFonts w:ascii="Arial" w:eastAsia="Times New Roman" w:hAnsi="Arial" w:cs="Arial"/>
          <w:color w:val="333333"/>
          <w:shd w:val="clear" w:color="auto" w:fill="FCFCFC"/>
          <w:vertAlign w:val="superscript"/>
        </w:rPr>
        <w:t>2</w:t>
      </w:r>
      <w:r w:rsidR="00776F89" w:rsidRPr="009800D7">
        <w:rPr>
          <w:rFonts w:ascii="Arial" w:eastAsia="Times New Roman" w:hAnsi="Arial" w:cs="Arial"/>
          <w:color w:val="333333"/>
          <w:shd w:val="clear" w:color="auto" w:fill="FCFCFC"/>
          <w:vertAlign w:val="subscript"/>
        </w:rPr>
        <w:t>G</w:t>
      </w:r>
      <w:r w:rsidR="00776F89">
        <w:rPr>
          <w:rFonts w:ascii="Arial" w:hAnsi="Arial" w:cs="Arial"/>
        </w:rPr>
        <w:t xml:space="preserve"> </w:t>
      </w:r>
      <w:r w:rsidR="00EA4B26">
        <w:rPr>
          <w:rFonts w:ascii="Arial" w:hAnsi="Arial" w:cs="Arial"/>
        </w:rPr>
        <w:t xml:space="preserve">= 0.027), and </w:t>
      </w:r>
      <w:commentRangeStart w:id="1"/>
      <w:r w:rsidR="00EA4B26">
        <w:rPr>
          <w:rFonts w:ascii="Arial" w:hAnsi="Arial" w:cs="Arial"/>
        </w:rPr>
        <w:t xml:space="preserve">a significant 3-way interaction </w:t>
      </w:r>
      <w:commentRangeEnd w:id="1"/>
      <w:r w:rsidR="004414A5">
        <w:rPr>
          <w:rStyle w:val="CommentReference"/>
        </w:rPr>
        <w:commentReference w:id="1"/>
      </w:r>
      <w:r w:rsidR="00EA4B26">
        <w:rPr>
          <w:rFonts w:ascii="Arial" w:hAnsi="Arial" w:cs="Arial"/>
        </w:rPr>
        <w:t>(</w:t>
      </w:r>
      <w:r w:rsidR="004414A5" w:rsidRPr="00EA4B26">
        <w:rPr>
          <w:rFonts w:ascii="Arial" w:hAnsi="Arial" w:cs="Arial"/>
          <w:i/>
          <w:iCs/>
        </w:rPr>
        <w:t>F</w:t>
      </w:r>
      <w:r w:rsidR="004414A5">
        <w:rPr>
          <w:rFonts w:ascii="Arial" w:hAnsi="Arial" w:cs="Arial"/>
        </w:rPr>
        <w:softHyphen/>
      </w:r>
      <w:r w:rsidR="004414A5">
        <w:rPr>
          <w:rFonts w:ascii="Arial" w:hAnsi="Arial" w:cs="Arial"/>
          <w:vertAlign w:val="subscript"/>
        </w:rPr>
        <w:t xml:space="preserve">4, 132 </w:t>
      </w:r>
      <w:r w:rsidR="004414A5">
        <w:rPr>
          <w:rFonts w:ascii="Arial" w:hAnsi="Arial" w:cs="Arial"/>
        </w:rPr>
        <w:t xml:space="preserve">= 3.15, </w:t>
      </w:r>
      <w:proofErr w:type="spellStart"/>
      <w:r w:rsidR="004414A5" w:rsidRPr="00FC1AD8">
        <w:rPr>
          <w:rFonts w:ascii="Arial" w:hAnsi="Arial" w:cs="Arial"/>
          <w:i/>
          <w:iCs/>
        </w:rPr>
        <w:t>P</w:t>
      </w:r>
      <w:r w:rsidR="004414A5" w:rsidRPr="00FC1AD8">
        <w:rPr>
          <w:rFonts w:ascii="Arial" w:hAnsi="Arial" w:cs="Arial"/>
          <w:i/>
          <w:iCs/>
          <w:vertAlign w:val="subscript"/>
        </w:rPr>
        <w:t>perm</w:t>
      </w:r>
      <w:proofErr w:type="spellEnd"/>
      <w:r w:rsidR="004414A5">
        <w:rPr>
          <w:rFonts w:ascii="Arial" w:hAnsi="Arial" w:cs="Arial"/>
          <w:i/>
          <w:iCs/>
          <w:vertAlign w:val="subscript"/>
        </w:rPr>
        <w:t xml:space="preserve"> </w:t>
      </w:r>
      <w:r w:rsidR="004414A5" w:rsidRPr="00EA4B26">
        <w:rPr>
          <w:rFonts w:ascii="Arial" w:hAnsi="Arial" w:cs="Arial"/>
        </w:rPr>
        <w:t>=</w:t>
      </w:r>
      <w:r w:rsidR="004414A5">
        <w:rPr>
          <w:rFonts w:ascii="Arial" w:hAnsi="Arial" w:cs="Arial"/>
        </w:rPr>
        <w:t xml:space="preserve"> </w:t>
      </w:r>
      <w:r w:rsidR="004414A5">
        <w:rPr>
          <w:rFonts w:ascii="Arial" w:hAnsi="Arial" w:cs="Arial"/>
        </w:rPr>
        <w:lastRenderedPageBreak/>
        <w:t xml:space="preserve">0.0154, eta = 0.013). </w:t>
      </w:r>
      <w:r w:rsidR="007B3DEB" w:rsidRPr="009800D7">
        <w:rPr>
          <w:rFonts w:ascii="Arial" w:hAnsi="Arial" w:cs="Arial"/>
        </w:rPr>
        <w:t>Only CS+ items encoded during fear conditioning and CS- items encoded during post-conditioning (i.e., extinction) were attributed to their appropriate temporal context</w:t>
      </w:r>
      <w:r w:rsidR="007B3DEB">
        <w:rPr>
          <w:rFonts w:ascii="Arial" w:hAnsi="Arial" w:cs="Arial"/>
        </w:rPr>
        <w:t>.</w:t>
      </w:r>
      <w:r w:rsidR="00E457E7">
        <w:rPr>
          <w:rFonts w:ascii="Arial" w:hAnsi="Arial" w:cs="Arial"/>
        </w:rPr>
        <w:t xml:space="preserve"> See </w:t>
      </w:r>
      <w:r w:rsidR="00E457E7">
        <w:rPr>
          <w:rFonts w:ascii="Arial" w:hAnsi="Arial" w:cs="Arial"/>
          <w:b/>
          <w:bCs/>
        </w:rPr>
        <w:t xml:space="preserve">Supplementary Table 2 </w:t>
      </w:r>
      <w:r w:rsidR="00E457E7">
        <w:rPr>
          <w:rFonts w:ascii="Arial" w:hAnsi="Arial" w:cs="Arial"/>
        </w:rPr>
        <w:t>for full temporal context memory results.</w:t>
      </w:r>
      <w:r w:rsidR="007B3DEB">
        <w:rPr>
          <w:rFonts w:ascii="Arial" w:hAnsi="Arial" w:cs="Arial"/>
        </w:rPr>
        <w:t xml:space="preserve"> Significance of was determined using a 1-sample bootstrapping procedure against chance (33%), </w:t>
      </w:r>
      <w:r w:rsidR="007B3DEB" w:rsidRPr="00912B81">
        <w:rPr>
          <w:rFonts w:ascii="Arial" w:hAnsi="Arial" w:cs="Arial"/>
          <w:highlight w:val="yellow"/>
        </w:rPr>
        <w:t>see methods for details</w:t>
      </w:r>
      <w:r w:rsidR="007B3DEB">
        <w:rPr>
          <w:rFonts w:ascii="Arial" w:hAnsi="Arial" w:cs="Arial"/>
        </w:rPr>
        <w:t xml:space="preserve"> </w:t>
      </w:r>
      <w:r w:rsidR="00D46A48">
        <w:rPr>
          <w:rFonts w:ascii="Arial" w:hAnsi="Arial" w:cs="Arial"/>
        </w:rPr>
        <w:t xml:space="preserve">There was a bias to misattribute CS+ items from pre and post conditioning to </w:t>
      </w:r>
      <w:r w:rsidR="00FF3F6B" w:rsidRPr="009800D7">
        <w:rPr>
          <w:rFonts w:ascii="Arial" w:hAnsi="Arial" w:cs="Arial"/>
        </w:rPr>
        <w:t>the fear conditioning context</w:t>
      </w:r>
      <w:r w:rsidR="00912B81">
        <w:rPr>
          <w:rFonts w:ascii="Arial" w:hAnsi="Arial" w:cs="Arial"/>
        </w:rPr>
        <w:t xml:space="preserve">. </w:t>
      </w:r>
      <w:r w:rsidR="00FF3F6B" w:rsidRPr="009800D7">
        <w:rPr>
          <w:rFonts w:ascii="Arial" w:hAnsi="Arial" w:cs="Arial"/>
        </w:rPr>
        <w:t>This bias was selective to the CS+</w:t>
      </w:r>
      <w:r w:rsidR="00E8518D" w:rsidRPr="009800D7">
        <w:rPr>
          <w:rFonts w:ascii="Arial" w:hAnsi="Arial" w:cs="Arial"/>
        </w:rPr>
        <w:t xml:space="preserve"> </w:t>
      </w:r>
      <w:r w:rsidR="00912B81">
        <w:rPr>
          <w:rFonts w:ascii="Arial" w:hAnsi="Arial" w:cs="Arial"/>
        </w:rPr>
        <w:t xml:space="preserve">vs. CS- </w:t>
      </w:r>
      <w:commentRangeStart w:id="2"/>
      <w:r w:rsidR="00912B81">
        <w:rPr>
          <w:rFonts w:ascii="Arial" w:hAnsi="Arial" w:cs="Arial"/>
        </w:rPr>
        <w:t xml:space="preserve">for pre-conditioning (1-sided </w:t>
      </w:r>
      <w:proofErr w:type="spellStart"/>
      <w:r w:rsidR="00912B81">
        <w:rPr>
          <w:rFonts w:ascii="Arial" w:hAnsi="Arial" w:cs="Arial"/>
        </w:rPr>
        <w:t>Wilxocon</w:t>
      </w:r>
      <w:proofErr w:type="spellEnd"/>
      <w:r w:rsidR="00912B81">
        <w:rPr>
          <w:rFonts w:ascii="Arial" w:hAnsi="Arial" w:cs="Arial"/>
        </w:rPr>
        <w:t xml:space="preserve"> ranked sign test </w:t>
      </w:r>
      <w:r w:rsidR="00912B81" w:rsidRPr="00912B81">
        <w:rPr>
          <w:rFonts w:ascii="Arial" w:hAnsi="Arial" w:cs="Arial"/>
          <w:i/>
          <w:iCs/>
        </w:rPr>
        <w:t>P</w:t>
      </w:r>
      <w:r w:rsidR="00912B81">
        <w:rPr>
          <w:rFonts w:ascii="Arial" w:hAnsi="Arial" w:cs="Arial"/>
        </w:rPr>
        <w:t xml:space="preserve"> = 3.54e-4, CLES = 0.68), </w:t>
      </w:r>
      <w:r w:rsidR="007B3DEB">
        <w:rPr>
          <w:rFonts w:ascii="Arial" w:hAnsi="Arial" w:cs="Arial"/>
        </w:rPr>
        <w:t xml:space="preserve">and </w:t>
      </w:r>
      <w:r w:rsidR="00912B81">
        <w:rPr>
          <w:rFonts w:ascii="Arial" w:hAnsi="Arial" w:cs="Arial"/>
        </w:rPr>
        <w:t>post-conditioning (</w:t>
      </w:r>
      <w:r w:rsidR="00912B81" w:rsidRPr="007B3DEB">
        <w:rPr>
          <w:rFonts w:ascii="Arial" w:hAnsi="Arial" w:cs="Arial"/>
          <w:i/>
          <w:iCs/>
        </w:rPr>
        <w:t>P</w:t>
      </w:r>
      <w:r w:rsidR="00912B81">
        <w:rPr>
          <w:rFonts w:ascii="Arial" w:hAnsi="Arial" w:cs="Arial"/>
        </w:rPr>
        <w:t xml:space="preserve"> = </w:t>
      </w:r>
      <w:r w:rsidR="007B3DEB">
        <w:rPr>
          <w:rFonts w:ascii="Arial" w:hAnsi="Arial" w:cs="Arial"/>
        </w:rPr>
        <w:t>8.34e-4, CLES = 0.74)</w:t>
      </w:r>
      <w:commentRangeEnd w:id="2"/>
      <w:r w:rsidR="007B3DEB">
        <w:rPr>
          <w:rStyle w:val="CommentReference"/>
        </w:rPr>
        <w:commentReference w:id="2"/>
      </w:r>
      <w:r w:rsidR="00FF3F6B" w:rsidRPr="009800D7">
        <w:rPr>
          <w:rFonts w:ascii="Arial" w:hAnsi="Arial" w:cs="Arial"/>
        </w:rPr>
        <w:t>.</w:t>
      </w:r>
    </w:p>
    <w:p w14:paraId="4E1CEFAB" w14:textId="39FC1E79" w:rsidR="00CB1C9A" w:rsidRDefault="000D79B2" w:rsidP="00CB1C9A">
      <w:pPr>
        <w:spacing w:line="240" w:lineRule="auto"/>
        <w:jc w:val="center"/>
        <w:rPr>
          <w:rFonts w:ascii="Arial" w:eastAsia="Times New Roman" w:hAnsi="Arial" w:cs="Arial"/>
          <w:b/>
          <w:bCs/>
        </w:rPr>
      </w:pPr>
      <w:r>
        <w:rPr>
          <w:rFonts w:ascii="Arial" w:hAnsi="Arial" w:cs="Arial"/>
          <w:noProof/>
        </w:rPr>
        <w:drawing>
          <wp:inline distT="0" distB="0" distL="0" distR="0" wp14:anchorId="65BA7A7F" wp14:editId="363F0CE7">
            <wp:extent cx="5943600" cy="2397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urce_memory.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97935"/>
                    </a:xfrm>
                    <a:prstGeom prst="rect">
                      <a:avLst/>
                    </a:prstGeom>
                  </pic:spPr>
                </pic:pic>
              </a:graphicData>
            </a:graphic>
          </wp:inline>
        </w:drawing>
      </w:r>
    </w:p>
    <w:p w14:paraId="1C07A23B" w14:textId="40AD962B" w:rsidR="00CB1C9A" w:rsidRDefault="00CB1C9A" w:rsidP="00CB1C9A">
      <w:pPr>
        <w:spacing w:line="240" w:lineRule="auto"/>
        <w:ind w:left="1440" w:right="1440"/>
        <w:jc w:val="both"/>
        <w:rPr>
          <w:rFonts w:ascii="Arial" w:eastAsia="Times New Roman" w:hAnsi="Arial" w:cs="Arial"/>
        </w:rPr>
      </w:pPr>
      <w:r w:rsidRPr="009800D7">
        <w:rPr>
          <w:rFonts w:ascii="Arial" w:eastAsia="Times New Roman" w:hAnsi="Arial" w:cs="Arial"/>
          <w:b/>
          <w:bCs/>
        </w:rPr>
        <w:t xml:space="preserve">Fig </w:t>
      </w:r>
      <w:r>
        <w:rPr>
          <w:rFonts w:ascii="Arial" w:eastAsia="Times New Roman" w:hAnsi="Arial" w:cs="Arial"/>
          <w:b/>
          <w:bCs/>
        </w:rPr>
        <w:t>2</w:t>
      </w:r>
      <w:r w:rsidRPr="009800D7">
        <w:rPr>
          <w:rFonts w:ascii="Arial" w:eastAsia="Times New Roman" w:hAnsi="Arial" w:cs="Arial"/>
          <w:b/>
          <w:bCs/>
        </w:rPr>
        <w:t xml:space="preserve">. 24 hour </w:t>
      </w:r>
      <w:r>
        <w:rPr>
          <w:rFonts w:ascii="Arial" w:eastAsia="Times New Roman" w:hAnsi="Arial" w:cs="Arial"/>
          <w:b/>
          <w:bCs/>
        </w:rPr>
        <w:t xml:space="preserve">temporal context </w:t>
      </w:r>
      <w:r w:rsidRPr="009800D7">
        <w:rPr>
          <w:rFonts w:ascii="Arial" w:eastAsia="Times New Roman" w:hAnsi="Arial" w:cs="Arial"/>
          <w:b/>
          <w:bCs/>
        </w:rPr>
        <w:t>memory</w:t>
      </w:r>
      <w:r w:rsidRPr="009800D7">
        <w:rPr>
          <w:rFonts w:ascii="Arial" w:eastAsia="Times New Roman" w:hAnsi="Arial" w:cs="Arial"/>
        </w:rPr>
        <w:t xml:space="preserve">. </w:t>
      </w:r>
      <w:r>
        <w:rPr>
          <w:rFonts w:ascii="Arial" w:eastAsia="Times New Roman" w:hAnsi="Arial" w:cs="Arial"/>
        </w:rPr>
        <w:t xml:space="preserve">Responses are shown as the proportion of total items for each CS type encoded in each temporal context (1.0 = 24 items). </w:t>
      </w:r>
      <w:r w:rsidR="00776F89">
        <w:rPr>
          <w:rFonts w:ascii="Arial" w:eastAsia="Times New Roman" w:hAnsi="Arial" w:cs="Arial"/>
        </w:rPr>
        <w:t xml:space="preserve">Error bars correspond to the </w:t>
      </w:r>
      <w:r w:rsidR="00776F89">
        <w:rPr>
          <w:rFonts w:ascii="Arial" w:eastAsia="Times New Roman" w:hAnsi="Arial" w:cs="Arial"/>
        </w:rPr>
        <w:t xml:space="preserve">bootstrapped </w:t>
      </w:r>
      <w:r w:rsidR="00776F89">
        <w:rPr>
          <w:rFonts w:ascii="Arial" w:eastAsia="Times New Roman" w:hAnsi="Arial" w:cs="Arial"/>
        </w:rPr>
        <w:t>95% confidence interval.</w:t>
      </w:r>
    </w:p>
    <w:p w14:paraId="006D4806" w14:textId="6BE77624" w:rsidR="00466C8A" w:rsidRPr="009800D7" w:rsidRDefault="00466C8A" w:rsidP="000D79B2">
      <w:pPr>
        <w:spacing w:line="480" w:lineRule="auto"/>
        <w:jc w:val="center"/>
        <w:rPr>
          <w:rFonts w:ascii="Arial" w:hAnsi="Arial" w:cs="Arial"/>
        </w:rPr>
      </w:pPr>
    </w:p>
    <w:p w14:paraId="32D341E4" w14:textId="77777777" w:rsidR="008A6CED" w:rsidRPr="009800D7" w:rsidRDefault="008A6CED" w:rsidP="008A6CED">
      <w:pPr>
        <w:spacing w:line="480" w:lineRule="auto"/>
        <w:jc w:val="both"/>
        <w:rPr>
          <w:rFonts w:ascii="Arial" w:hAnsi="Arial" w:cs="Arial"/>
          <w:b/>
        </w:rPr>
      </w:pPr>
      <w:r w:rsidRPr="009800D7">
        <w:rPr>
          <w:rFonts w:ascii="Arial" w:hAnsi="Arial" w:cs="Arial"/>
          <w:b/>
        </w:rPr>
        <w:t>Association between selective memory enhancements and source memory bias</w:t>
      </w:r>
    </w:p>
    <w:p w14:paraId="1519B267" w14:textId="77777777" w:rsidR="00D35ADB" w:rsidRDefault="008A6CED" w:rsidP="00FF3F6B">
      <w:pPr>
        <w:spacing w:line="480" w:lineRule="auto"/>
        <w:jc w:val="both"/>
        <w:rPr>
          <w:rFonts w:ascii="Arial" w:hAnsi="Arial" w:cs="Arial"/>
        </w:rPr>
      </w:pPr>
      <w:r>
        <w:rPr>
          <w:rFonts w:ascii="Arial" w:hAnsi="Arial" w:cs="Arial"/>
        </w:rPr>
        <w:t xml:space="preserve">For all phases of the experiment, there was a CS specific effect (CS+ &gt; CS-) of both increased recognition memory, and bias to report items as being from the temporal context of fear conditioning. We next explored whether these two CS specific effects were related in each temporal context. For each temporal context, </w:t>
      </w:r>
      <w:r w:rsidR="00D35ADB">
        <w:rPr>
          <w:rFonts w:ascii="Arial" w:hAnsi="Arial" w:cs="Arial"/>
        </w:rPr>
        <w:t xml:space="preserve">we took the Pearson correlation of </w:t>
      </w:r>
      <w:r>
        <w:rPr>
          <w:rFonts w:ascii="Arial" w:hAnsi="Arial" w:cs="Arial"/>
        </w:rPr>
        <w:t xml:space="preserve">the fear conditioning temporal context memory bias (Fig 2., CS+ proportion – CS- proportion) </w:t>
      </w:r>
      <w:r w:rsidR="00D35ADB">
        <w:rPr>
          <w:rFonts w:ascii="Arial" w:hAnsi="Arial" w:cs="Arial"/>
        </w:rPr>
        <w:t xml:space="preserve">and </w:t>
      </w:r>
      <w:r>
        <w:rPr>
          <w:rFonts w:ascii="Arial" w:hAnsi="Arial" w:cs="Arial"/>
        </w:rPr>
        <w:t xml:space="preserve">the selectively increased recognition memory (Fig 1., CS+ corrected recognition – CS- corrected </w:t>
      </w:r>
      <w:r>
        <w:rPr>
          <w:rFonts w:ascii="Arial" w:hAnsi="Arial" w:cs="Arial"/>
        </w:rPr>
        <w:lastRenderedPageBreak/>
        <w:t xml:space="preserve">recognition). </w:t>
      </w:r>
      <w:commentRangeStart w:id="3"/>
      <w:r>
        <w:rPr>
          <w:rFonts w:ascii="Arial" w:hAnsi="Arial" w:cs="Arial"/>
        </w:rPr>
        <w:t xml:space="preserve">There was a significant </w:t>
      </w:r>
      <w:r w:rsidR="00D35ADB">
        <w:rPr>
          <w:rFonts w:ascii="Arial" w:hAnsi="Arial" w:cs="Arial"/>
        </w:rPr>
        <w:t xml:space="preserve">correlation for pre-conditioning (r = 0.34, 95% bootstrapped CI = [0.0, 0.61], </w:t>
      </w:r>
      <w:r w:rsidR="00D35ADB" w:rsidRPr="00D35ADB">
        <w:rPr>
          <w:rFonts w:ascii="Arial" w:hAnsi="Arial" w:cs="Arial"/>
          <w:i/>
          <w:iCs/>
        </w:rPr>
        <w:t>P</w:t>
      </w:r>
      <w:r w:rsidR="00D35ADB">
        <w:rPr>
          <w:rFonts w:ascii="Arial" w:hAnsi="Arial" w:cs="Arial"/>
          <w:i/>
          <w:iCs/>
        </w:rPr>
        <w:t xml:space="preserve"> = </w:t>
      </w:r>
      <w:r w:rsidR="00D35ADB">
        <w:rPr>
          <w:rFonts w:ascii="Arial" w:hAnsi="Arial" w:cs="Arial"/>
        </w:rPr>
        <w:t xml:space="preserve">0.048) and post-conditioning (r = 0.37, 95% bootstrapped CI = [0.04, 0.63], </w:t>
      </w:r>
      <w:r w:rsidR="00D35ADB" w:rsidRPr="00D35ADB">
        <w:rPr>
          <w:rFonts w:ascii="Arial" w:hAnsi="Arial" w:cs="Arial"/>
          <w:i/>
          <w:iCs/>
        </w:rPr>
        <w:t>P</w:t>
      </w:r>
      <w:r w:rsidR="00D35ADB">
        <w:rPr>
          <w:rFonts w:ascii="Arial" w:hAnsi="Arial" w:cs="Arial"/>
        </w:rPr>
        <w:t xml:space="preserve"> = 0.031).</w:t>
      </w:r>
      <w:commentRangeEnd w:id="3"/>
      <w:r w:rsidR="00D35ADB">
        <w:rPr>
          <w:rStyle w:val="CommentReference"/>
        </w:rPr>
        <w:commentReference w:id="3"/>
      </w:r>
    </w:p>
    <w:p w14:paraId="3A4637DB" w14:textId="77777777" w:rsidR="00245EB3" w:rsidRDefault="00D35ADB" w:rsidP="00245EB3">
      <w:pPr>
        <w:spacing w:line="240" w:lineRule="auto"/>
        <w:jc w:val="center"/>
        <w:rPr>
          <w:rFonts w:ascii="Arial" w:eastAsia="Times New Roman" w:hAnsi="Arial" w:cs="Arial"/>
          <w:b/>
          <w:bCs/>
        </w:rPr>
      </w:pPr>
      <w:commentRangeStart w:id="4"/>
      <w:r>
        <w:rPr>
          <w:rFonts w:ascii="Arial" w:hAnsi="Arial" w:cs="Arial"/>
          <w:noProof/>
        </w:rPr>
        <w:drawing>
          <wp:inline distT="0" distB="0" distL="0" distR="0" wp14:anchorId="4CEB5CF2" wp14:editId="0B7D37A8">
            <wp:extent cx="5943600" cy="2372995"/>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m_cr_correlation.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commentRangeEnd w:id="4"/>
      <w:r>
        <w:rPr>
          <w:rStyle w:val="CommentReference"/>
        </w:rPr>
        <w:commentReference w:id="4"/>
      </w:r>
    </w:p>
    <w:p w14:paraId="32D9AA85" w14:textId="2910E229" w:rsidR="00245EB3" w:rsidRDefault="00245EB3" w:rsidP="00245EB3">
      <w:pPr>
        <w:spacing w:line="240" w:lineRule="auto"/>
        <w:ind w:left="1440" w:right="1440"/>
        <w:jc w:val="both"/>
        <w:rPr>
          <w:rFonts w:ascii="Arial" w:eastAsia="Times New Roman" w:hAnsi="Arial" w:cs="Arial"/>
        </w:rPr>
      </w:pPr>
      <w:r w:rsidRPr="009800D7">
        <w:rPr>
          <w:rFonts w:ascii="Arial" w:eastAsia="Times New Roman" w:hAnsi="Arial" w:cs="Arial"/>
          <w:b/>
          <w:bCs/>
        </w:rPr>
        <w:t xml:space="preserve">Fig </w:t>
      </w:r>
      <w:r>
        <w:rPr>
          <w:rFonts w:ascii="Arial" w:eastAsia="Times New Roman" w:hAnsi="Arial" w:cs="Arial"/>
          <w:b/>
          <w:bCs/>
        </w:rPr>
        <w:t>3</w:t>
      </w:r>
      <w:r w:rsidRPr="009800D7">
        <w:rPr>
          <w:rFonts w:ascii="Arial" w:eastAsia="Times New Roman" w:hAnsi="Arial" w:cs="Arial"/>
          <w:b/>
          <w:bCs/>
        </w:rPr>
        <w:t xml:space="preserve">. </w:t>
      </w:r>
      <w:r>
        <w:rPr>
          <w:rFonts w:ascii="Arial" w:eastAsia="Times New Roman" w:hAnsi="Arial" w:cs="Arial"/>
          <w:b/>
          <w:bCs/>
        </w:rPr>
        <w:t>Temporal context memory bias predicts recognition memory enhancement</w:t>
      </w:r>
      <w:r w:rsidRPr="009800D7">
        <w:rPr>
          <w:rFonts w:ascii="Arial" w:eastAsia="Times New Roman" w:hAnsi="Arial" w:cs="Arial"/>
        </w:rPr>
        <w:t>.</w:t>
      </w:r>
      <w:r>
        <w:rPr>
          <w:rFonts w:ascii="Arial" w:eastAsia="Times New Roman" w:hAnsi="Arial" w:cs="Arial"/>
        </w:rPr>
        <w:t xml:space="preserve"> CS+ - CS- difference scores were used. </w:t>
      </w:r>
    </w:p>
    <w:p w14:paraId="792D5DC2" w14:textId="636F819D" w:rsidR="00245EB3" w:rsidRPr="00D35ADB" w:rsidRDefault="00245EB3" w:rsidP="00FF3F6B">
      <w:pPr>
        <w:spacing w:line="480" w:lineRule="auto"/>
        <w:jc w:val="both"/>
        <w:rPr>
          <w:rFonts w:ascii="Arial" w:hAnsi="Arial" w:cs="Arial"/>
        </w:rPr>
      </w:pPr>
    </w:p>
    <w:p w14:paraId="7B70C972" w14:textId="2164CF0D" w:rsidR="00FF3F6B" w:rsidRPr="009800D7" w:rsidRDefault="00FF3F6B" w:rsidP="00FF3F6B">
      <w:pPr>
        <w:spacing w:line="480" w:lineRule="auto"/>
        <w:jc w:val="both"/>
        <w:rPr>
          <w:rFonts w:ascii="Arial" w:hAnsi="Arial" w:cs="Arial"/>
          <w:b/>
        </w:rPr>
      </w:pPr>
      <w:r w:rsidRPr="009800D7">
        <w:rPr>
          <w:rFonts w:ascii="Arial" w:hAnsi="Arial" w:cs="Arial"/>
          <w:b/>
        </w:rPr>
        <w:t>Recognition memory as a function of temporal context</w:t>
      </w:r>
    </w:p>
    <w:p w14:paraId="03CFDF10" w14:textId="19344CDE" w:rsidR="00BD1940" w:rsidRDefault="00FF3F6B" w:rsidP="00FF3F6B">
      <w:pPr>
        <w:spacing w:line="480" w:lineRule="auto"/>
        <w:jc w:val="both"/>
        <w:rPr>
          <w:rFonts w:ascii="Arial" w:hAnsi="Arial" w:cs="Arial"/>
        </w:rPr>
      </w:pPr>
      <w:r w:rsidRPr="009800D7">
        <w:rPr>
          <w:rFonts w:ascii="Arial" w:hAnsi="Arial" w:cs="Arial"/>
        </w:rPr>
        <w:t xml:space="preserve">To </w:t>
      </w:r>
      <w:r w:rsidR="00E457E7">
        <w:rPr>
          <w:rFonts w:ascii="Arial" w:hAnsi="Arial" w:cs="Arial"/>
        </w:rPr>
        <w:t xml:space="preserve">further </w:t>
      </w:r>
      <w:r w:rsidRPr="009800D7">
        <w:rPr>
          <w:rFonts w:ascii="Arial" w:hAnsi="Arial" w:cs="Arial"/>
        </w:rPr>
        <w:t>test our hypothesis that neutral items are remembered</w:t>
      </w:r>
      <w:r w:rsidR="00424466" w:rsidRPr="009800D7">
        <w:rPr>
          <w:rFonts w:ascii="Arial" w:hAnsi="Arial" w:cs="Arial"/>
        </w:rPr>
        <w:t xml:space="preserve"> better</w:t>
      </w:r>
      <w:r w:rsidRPr="009800D7">
        <w:rPr>
          <w:rFonts w:ascii="Arial" w:hAnsi="Arial" w:cs="Arial"/>
        </w:rPr>
        <w:t xml:space="preserve"> if they are misattr</w:t>
      </w:r>
      <w:r w:rsidR="00DE52B7" w:rsidRPr="009800D7">
        <w:rPr>
          <w:rFonts w:ascii="Arial" w:hAnsi="Arial" w:cs="Arial"/>
        </w:rPr>
        <w:t>ibuted to the emotional context, we conducted a multiple logistic regression to predict recognition memory as a function of the item</w:t>
      </w:r>
      <w:r w:rsidR="00424466" w:rsidRPr="009800D7">
        <w:rPr>
          <w:rFonts w:ascii="Arial" w:hAnsi="Arial" w:cs="Arial"/>
        </w:rPr>
        <w:t>’</w:t>
      </w:r>
      <w:r w:rsidR="00DE52B7" w:rsidRPr="009800D7">
        <w:rPr>
          <w:rFonts w:ascii="Arial" w:hAnsi="Arial" w:cs="Arial"/>
        </w:rPr>
        <w:t>s source memory judgement</w:t>
      </w:r>
      <w:r w:rsidR="003A1A17">
        <w:rPr>
          <w:rFonts w:ascii="Arial" w:hAnsi="Arial" w:cs="Arial"/>
        </w:rPr>
        <w:t xml:space="preserve"> (</w:t>
      </w:r>
      <w:r w:rsidR="003A1A17">
        <w:rPr>
          <w:rFonts w:ascii="Arial" w:hAnsi="Arial" w:cs="Arial"/>
          <w:b/>
          <w:bCs/>
        </w:rPr>
        <w:t>Fig. 4</w:t>
      </w:r>
      <w:r w:rsidR="003A1A17">
        <w:rPr>
          <w:rFonts w:ascii="Arial" w:hAnsi="Arial" w:cs="Arial"/>
        </w:rPr>
        <w:t>)</w:t>
      </w:r>
      <w:r w:rsidR="00DE52B7" w:rsidRPr="009800D7">
        <w:rPr>
          <w:rFonts w:ascii="Arial" w:hAnsi="Arial" w:cs="Arial"/>
        </w:rPr>
        <w:t xml:space="preserve">. </w:t>
      </w:r>
      <w:r w:rsidR="00285BDB">
        <w:rPr>
          <w:rFonts w:ascii="Arial" w:hAnsi="Arial" w:cs="Arial"/>
        </w:rPr>
        <w:t xml:space="preserve">For each CS type in each temporal context, the 3-AFC temporal context memory responses were transformed into a one-hot encoding scheme and used to predict high-confidence </w:t>
      </w:r>
      <w:r w:rsidR="00C509CF">
        <w:rPr>
          <w:rFonts w:ascii="Arial" w:hAnsi="Arial" w:cs="Arial"/>
        </w:rPr>
        <w:t xml:space="preserve">recognition memory </w:t>
      </w:r>
      <w:r w:rsidR="00285BDB">
        <w:rPr>
          <w:rFonts w:ascii="Arial" w:hAnsi="Arial" w:cs="Arial"/>
        </w:rPr>
        <w:t>hits</w:t>
      </w:r>
      <w:r w:rsidR="00615724" w:rsidRPr="009800D7">
        <w:rPr>
          <w:rFonts w:ascii="Arial" w:hAnsi="Arial" w:cs="Arial"/>
        </w:rPr>
        <w:t>.</w:t>
      </w:r>
      <w:r w:rsidR="00285BDB">
        <w:rPr>
          <w:rFonts w:ascii="Arial" w:hAnsi="Arial" w:cs="Arial"/>
        </w:rPr>
        <w:t xml:space="preserve"> In order </w:t>
      </w:r>
      <w:r w:rsidR="00285BDB">
        <w:rPr>
          <w:rFonts w:ascii="Arial" w:hAnsi="Arial" w:cs="Arial"/>
        </w:rPr>
        <w:t>to overcome</w:t>
      </w:r>
      <w:r w:rsidR="00C509CF">
        <w:rPr>
          <w:rFonts w:ascii="Arial" w:hAnsi="Arial" w:cs="Arial"/>
        </w:rPr>
        <w:t xml:space="preserve"> a</w:t>
      </w:r>
      <w:r w:rsidR="00285BDB">
        <w:rPr>
          <w:rFonts w:ascii="Arial" w:hAnsi="Arial" w:cs="Arial"/>
        </w:rPr>
        <w:t xml:space="preserve"> limited </w:t>
      </w:r>
      <w:r w:rsidR="00285BDB">
        <w:rPr>
          <w:rFonts w:ascii="Arial" w:hAnsi="Arial" w:cs="Arial"/>
        </w:rPr>
        <w:t xml:space="preserve">number of certain </w:t>
      </w:r>
      <w:r w:rsidR="00285BDB">
        <w:rPr>
          <w:rFonts w:ascii="Arial" w:hAnsi="Arial" w:cs="Arial"/>
        </w:rPr>
        <w:t>trial types</w:t>
      </w:r>
      <w:r w:rsidR="00285BDB">
        <w:rPr>
          <w:rFonts w:ascii="Arial" w:hAnsi="Arial" w:cs="Arial"/>
        </w:rPr>
        <w:t xml:space="preserve"> in some participants (i.e. few or no pre-conditioning CS+ items with “post-conditioning” responses), each logistic regression was run as a fixed-effect analysis across all participants. </w:t>
      </w:r>
      <w:r w:rsidR="00BD1940">
        <w:rPr>
          <w:rFonts w:ascii="Arial" w:hAnsi="Arial" w:cs="Arial"/>
        </w:rPr>
        <w:t xml:space="preserve">To </w:t>
      </w:r>
      <w:r w:rsidR="00285BDB">
        <w:rPr>
          <w:rFonts w:ascii="Arial" w:hAnsi="Arial" w:cs="Arial"/>
        </w:rPr>
        <w:t>test for generalizability, we implemented a bootstrapping procedure in which whole participants were sampled with replacement on each iteration (n iterations = 10,000).</w:t>
      </w:r>
      <w:r w:rsidR="0084089C">
        <w:rPr>
          <w:rFonts w:ascii="Arial" w:hAnsi="Arial" w:cs="Arial"/>
        </w:rPr>
        <w:t xml:space="preserve"> </w:t>
      </w:r>
      <w:r w:rsidR="00BD1940">
        <w:rPr>
          <w:rFonts w:ascii="Arial" w:hAnsi="Arial" w:cs="Arial"/>
        </w:rPr>
        <w:t xml:space="preserve">The significance </w:t>
      </w:r>
      <w:r w:rsidR="0084089C">
        <w:rPr>
          <w:rFonts w:ascii="Arial" w:hAnsi="Arial" w:cs="Arial"/>
        </w:rPr>
        <w:t xml:space="preserve">of the logistic regression coefficients </w:t>
      </w:r>
      <w:r w:rsidR="00BD1940">
        <w:rPr>
          <w:rFonts w:ascii="Arial" w:hAnsi="Arial" w:cs="Arial"/>
        </w:rPr>
        <w:t xml:space="preserve">was </w:t>
      </w:r>
      <w:r w:rsidR="0084089C">
        <w:rPr>
          <w:rFonts w:ascii="Arial" w:hAnsi="Arial" w:cs="Arial"/>
        </w:rPr>
        <w:t>determined by testing the 95% confidence interval against 0.</w:t>
      </w:r>
      <w:r w:rsidR="00615724" w:rsidRPr="009800D7">
        <w:rPr>
          <w:rFonts w:ascii="Arial" w:hAnsi="Arial" w:cs="Arial"/>
        </w:rPr>
        <w:t xml:space="preserve"> We found that for all CS+ and CS- </w:t>
      </w:r>
      <w:r w:rsidR="00615724" w:rsidRPr="009800D7">
        <w:rPr>
          <w:rFonts w:ascii="Arial" w:hAnsi="Arial" w:cs="Arial"/>
        </w:rPr>
        <w:lastRenderedPageBreak/>
        <w:t xml:space="preserve">items encoded </w:t>
      </w:r>
      <w:commentRangeStart w:id="5"/>
      <w:r w:rsidR="00615724" w:rsidRPr="009800D7">
        <w:rPr>
          <w:rFonts w:ascii="Arial" w:hAnsi="Arial" w:cs="Arial"/>
        </w:rPr>
        <w:t xml:space="preserve">before, during, and after </w:t>
      </w:r>
      <w:commentRangeEnd w:id="5"/>
      <w:r w:rsidR="00424466" w:rsidRPr="009800D7">
        <w:rPr>
          <w:rStyle w:val="CommentReference"/>
          <w:rFonts w:ascii="Arial" w:hAnsi="Arial" w:cs="Arial"/>
        </w:rPr>
        <w:commentReference w:id="5"/>
      </w:r>
      <w:r w:rsidR="00615724" w:rsidRPr="009800D7">
        <w:rPr>
          <w:rFonts w:ascii="Arial" w:hAnsi="Arial" w:cs="Arial"/>
        </w:rPr>
        <w:t>fear conditioning, items attributed to the fear conditioning context were more likely to be remembered</w:t>
      </w:r>
      <w:ins w:id="6" w:author="Jarrod Lewis-Peacock" w:date="2020-08-30T13:17:00Z">
        <w:r w:rsidR="00424466" w:rsidRPr="009800D7">
          <w:rPr>
            <w:rFonts w:ascii="Arial" w:hAnsi="Arial" w:cs="Arial"/>
          </w:rPr>
          <w:t xml:space="preserve"> than if they were attributed to another context (stats for vs. baseline and vs. extinction)</w:t>
        </w:r>
      </w:ins>
      <w:r w:rsidR="00615724" w:rsidRPr="009800D7">
        <w:rPr>
          <w:rFonts w:ascii="Arial" w:hAnsi="Arial" w:cs="Arial"/>
        </w:rPr>
        <w:t>. In contrast, both CS+ and CS- items attributed to the extinction context were more likely to be forgotten, regardless of when the item was actually encoded</w:t>
      </w:r>
      <w:r w:rsidR="00776F89">
        <w:rPr>
          <w:rFonts w:ascii="Arial" w:hAnsi="Arial" w:cs="Arial"/>
        </w:rPr>
        <w:t xml:space="preserve"> (with the exception of CS- encoded during pre-conditioning)</w:t>
      </w:r>
      <w:r w:rsidR="00615724" w:rsidRPr="009800D7">
        <w:rPr>
          <w:rFonts w:ascii="Arial" w:hAnsi="Arial" w:cs="Arial"/>
        </w:rPr>
        <w:t xml:space="preserve">. </w:t>
      </w:r>
      <w:commentRangeStart w:id="7"/>
      <w:r w:rsidR="00615724" w:rsidRPr="009800D7">
        <w:rPr>
          <w:rFonts w:ascii="Arial" w:hAnsi="Arial" w:cs="Arial"/>
        </w:rPr>
        <w:t>Remarkably, items attributed to pre-conditioning were no more likely to be remembered or forgotten</w:t>
      </w:r>
      <w:commentRangeEnd w:id="7"/>
      <w:r w:rsidR="00424466" w:rsidRPr="009800D7">
        <w:rPr>
          <w:rStyle w:val="CommentReference"/>
          <w:rFonts w:ascii="Arial" w:hAnsi="Arial" w:cs="Arial"/>
        </w:rPr>
        <w:commentReference w:id="7"/>
      </w:r>
      <w:r w:rsidR="00615724" w:rsidRPr="009800D7">
        <w:rPr>
          <w:rFonts w:ascii="Arial" w:hAnsi="Arial" w:cs="Arial"/>
        </w:rPr>
        <w:t xml:space="preserve">. </w:t>
      </w:r>
    </w:p>
    <w:p w14:paraId="30ED0E41" w14:textId="58AD24AE" w:rsidR="00FF3F6B" w:rsidRDefault="00BD1940" w:rsidP="00BD1940">
      <w:pPr>
        <w:spacing w:line="480" w:lineRule="auto"/>
        <w:jc w:val="center"/>
        <w:rPr>
          <w:rFonts w:ascii="Arial" w:hAnsi="Arial" w:cs="Arial"/>
        </w:rPr>
      </w:pPr>
      <w:r>
        <w:rPr>
          <w:rFonts w:ascii="Arial" w:hAnsi="Arial" w:cs="Arial"/>
          <w:noProof/>
        </w:rPr>
        <w:drawing>
          <wp:inline distT="0" distB="0" distL="0" distR="0" wp14:anchorId="41376079" wp14:editId="06E649F7">
            <wp:extent cx="5943600" cy="24168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_beta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30A86671" w14:textId="2F917F27" w:rsidR="00BD1940" w:rsidRDefault="00BD1940" w:rsidP="00BD1940">
      <w:pPr>
        <w:spacing w:line="240" w:lineRule="auto"/>
        <w:ind w:left="1440" w:right="1440"/>
        <w:jc w:val="both"/>
        <w:rPr>
          <w:rFonts w:ascii="Arial" w:eastAsia="Times New Roman" w:hAnsi="Arial" w:cs="Arial"/>
        </w:rPr>
      </w:pPr>
      <w:r w:rsidRPr="009800D7">
        <w:rPr>
          <w:rFonts w:ascii="Arial" w:eastAsia="Times New Roman" w:hAnsi="Arial" w:cs="Arial"/>
          <w:b/>
          <w:bCs/>
        </w:rPr>
        <w:t xml:space="preserve">Fig </w:t>
      </w:r>
      <w:r>
        <w:rPr>
          <w:rFonts w:ascii="Arial" w:eastAsia="Times New Roman" w:hAnsi="Arial" w:cs="Arial"/>
          <w:b/>
          <w:bCs/>
        </w:rPr>
        <w:t>3</w:t>
      </w:r>
      <w:r w:rsidRPr="009800D7">
        <w:rPr>
          <w:rFonts w:ascii="Arial" w:eastAsia="Times New Roman" w:hAnsi="Arial" w:cs="Arial"/>
          <w:b/>
          <w:bCs/>
        </w:rPr>
        <w:t xml:space="preserve">. </w:t>
      </w:r>
      <w:r>
        <w:rPr>
          <w:rFonts w:ascii="Arial" w:eastAsia="Times New Roman" w:hAnsi="Arial" w:cs="Arial"/>
          <w:b/>
          <w:bCs/>
        </w:rPr>
        <w:t xml:space="preserve">Temporal context memory </w:t>
      </w:r>
      <w:r>
        <w:rPr>
          <w:rFonts w:ascii="Arial" w:eastAsia="Times New Roman" w:hAnsi="Arial" w:cs="Arial"/>
          <w:b/>
          <w:bCs/>
        </w:rPr>
        <w:t xml:space="preserve">response </w:t>
      </w:r>
      <w:r>
        <w:rPr>
          <w:rFonts w:ascii="Arial" w:eastAsia="Times New Roman" w:hAnsi="Arial" w:cs="Arial"/>
          <w:b/>
          <w:bCs/>
        </w:rPr>
        <w:t>predicts recognition memory</w:t>
      </w:r>
      <w:r w:rsidRPr="009800D7">
        <w:rPr>
          <w:rFonts w:ascii="Arial" w:eastAsia="Times New Roman" w:hAnsi="Arial" w:cs="Arial"/>
        </w:rPr>
        <w:t>.</w:t>
      </w:r>
      <w:r>
        <w:rPr>
          <w:rFonts w:ascii="Arial" w:eastAsia="Times New Roman" w:hAnsi="Arial" w:cs="Arial"/>
        </w:rPr>
        <w:t xml:space="preserve"> </w:t>
      </w:r>
      <w:r>
        <w:rPr>
          <w:rFonts w:ascii="Arial" w:eastAsia="Times New Roman" w:hAnsi="Arial" w:cs="Arial"/>
        </w:rPr>
        <w:t>Violins show the obtained distribution of logistic regression coefficients (n iterations = 10,000), horizonal white line represents the mean. Each triplet of violins corresponds to a single regression. Significance markers indicate if the distribution is reliably different from 0.</w:t>
      </w:r>
    </w:p>
    <w:p w14:paraId="05650613" w14:textId="77777777" w:rsidR="00BD1940" w:rsidRPr="009800D7" w:rsidRDefault="00BD1940" w:rsidP="00BD1940">
      <w:pPr>
        <w:spacing w:line="480" w:lineRule="auto"/>
        <w:jc w:val="center"/>
        <w:rPr>
          <w:rFonts w:ascii="Arial" w:hAnsi="Arial" w:cs="Arial"/>
        </w:rPr>
      </w:pPr>
    </w:p>
    <w:p w14:paraId="1148B1F4" w14:textId="77777777" w:rsidR="001D07E7" w:rsidRPr="009800D7" w:rsidRDefault="001D07E7" w:rsidP="00FF3F6B">
      <w:pPr>
        <w:spacing w:line="480" w:lineRule="auto"/>
        <w:jc w:val="both"/>
        <w:rPr>
          <w:rFonts w:ascii="Arial" w:hAnsi="Arial" w:cs="Arial"/>
          <w:b/>
          <w:sz w:val="24"/>
        </w:rPr>
      </w:pPr>
      <w:r w:rsidRPr="009800D7">
        <w:rPr>
          <w:rFonts w:ascii="Arial" w:hAnsi="Arial" w:cs="Arial"/>
          <w:b/>
          <w:sz w:val="24"/>
        </w:rPr>
        <w:t>Discussion</w:t>
      </w:r>
    </w:p>
    <w:p w14:paraId="2CDF850E" w14:textId="7F910C60" w:rsidR="00AE41A1" w:rsidRPr="009800D7" w:rsidRDefault="001D07E7" w:rsidP="00872883">
      <w:pPr>
        <w:spacing w:line="480" w:lineRule="auto"/>
        <w:jc w:val="both"/>
        <w:rPr>
          <w:rFonts w:ascii="Arial" w:hAnsi="Arial" w:cs="Arial"/>
        </w:rPr>
      </w:pPr>
      <w:r w:rsidRPr="009800D7">
        <w:rPr>
          <w:rFonts w:ascii="Arial" w:hAnsi="Arial" w:cs="Arial"/>
        </w:rPr>
        <w:t>The role of emotion</w:t>
      </w:r>
      <w:r w:rsidR="00226213" w:rsidRPr="009800D7">
        <w:rPr>
          <w:rFonts w:ascii="Arial" w:hAnsi="Arial" w:cs="Arial"/>
        </w:rPr>
        <w:t>al arousal</w:t>
      </w:r>
      <w:r w:rsidRPr="009800D7">
        <w:rPr>
          <w:rFonts w:ascii="Arial" w:hAnsi="Arial" w:cs="Arial"/>
        </w:rPr>
        <w:t xml:space="preserve"> in modulating human memory is well established, but how emotion </w:t>
      </w:r>
      <w:r w:rsidR="00D27672" w:rsidRPr="009800D7">
        <w:rPr>
          <w:rFonts w:ascii="Arial" w:hAnsi="Arial" w:cs="Arial"/>
        </w:rPr>
        <w:t>carries backward and forward in time to affect</w:t>
      </w:r>
      <w:r w:rsidRPr="009800D7">
        <w:rPr>
          <w:rFonts w:ascii="Arial" w:hAnsi="Arial" w:cs="Arial"/>
        </w:rPr>
        <w:t xml:space="preserve"> memory for information encoded around the time </w:t>
      </w:r>
      <w:r w:rsidR="00872883" w:rsidRPr="009800D7">
        <w:rPr>
          <w:rFonts w:ascii="Arial" w:hAnsi="Arial" w:cs="Arial"/>
        </w:rPr>
        <w:t>of</w:t>
      </w:r>
      <w:r w:rsidRPr="009800D7">
        <w:rPr>
          <w:rFonts w:ascii="Arial" w:hAnsi="Arial" w:cs="Arial"/>
        </w:rPr>
        <w:t xml:space="preserve"> an emotional event is far less clear. </w:t>
      </w:r>
      <w:r w:rsidR="008451E7" w:rsidRPr="009800D7">
        <w:rPr>
          <w:rFonts w:ascii="Arial" w:hAnsi="Arial" w:cs="Arial"/>
        </w:rPr>
        <w:t xml:space="preserve">There is emerging evidence on the neurobiological mechanisms involved in strengthening weak memories encoded in temporal proximity of a more salient event. Much of this evidence derives from neural and behavioral research in rodents. </w:t>
      </w:r>
      <w:r w:rsidRPr="009800D7">
        <w:rPr>
          <w:rFonts w:ascii="Arial" w:hAnsi="Arial" w:cs="Arial"/>
        </w:rPr>
        <w:t xml:space="preserve">Here, </w:t>
      </w:r>
      <w:r w:rsidRPr="009800D7">
        <w:rPr>
          <w:rFonts w:ascii="Arial" w:hAnsi="Arial" w:cs="Arial"/>
        </w:rPr>
        <w:lastRenderedPageBreak/>
        <w:t xml:space="preserve">we provide new evidence </w:t>
      </w:r>
      <w:r w:rsidR="008451E7" w:rsidRPr="009800D7">
        <w:rPr>
          <w:rFonts w:ascii="Arial" w:hAnsi="Arial" w:cs="Arial"/>
        </w:rPr>
        <w:t xml:space="preserve">in humans </w:t>
      </w:r>
      <w:r w:rsidRPr="009800D7">
        <w:rPr>
          <w:rFonts w:ascii="Arial" w:hAnsi="Arial" w:cs="Arial"/>
        </w:rPr>
        <w:t xml:space="preserve">that </w:t>
      </w:r>
      <w:del w:id="8" w:author="Jarrod Lewis-Peacock" w:date="2020-08-30T13:23:00Z">
        <w:r w:rsidR="00226213" w:rsidRPr="009800D7" w:rsidDel="00424466">
          <w:rPr>
            <w:rFonts w:ascii="Arial" w:hAnsi="Arial" w:cs="Arial"/>
          </w:rPr>
          <w:delText>remembered</w:delText>
        </w:r>
        <w:r w:rsidRPr="009800D7" w:rsidDel="00424466">
          <w:rPr>
            <w:rFonts w:ascii="Arial" w:hAnsi="Arial" w:cs="Arial"/>
          </w:rPr>
          <w:delText xml:space="preserve"> </w:delText>
        </w:r>
      </w:del>
      <w:ins w:id="9" w:author="Jarrod Lewis-Peacock" w:date="2020-08-30T13:23:00Z">
        <w:r w:rsidR="00424466" w:rsidRPr="009800D7">
          <w:rPr>
            <w:rFonts w:ascii="Arial" w:hAnsi="Arial" w:cs="Arial"/>
          </w:rPr>
          <w:t xml:space="preserve">neutral </w:t>
        </w:r>
      </w:ins>
      <w:r w:rsidR="00D27672" w:rsidRPr="009800D7">
        <w:rPr>
          <w:rFonts w:ascii="Arial" w:hAnsi="Arial" w:cs="Arial"/>
        </w:rPr>
        <w:t>stimuli</w:t>
      </w:r>
      <w:r w:rsidRPr="009800D7">
        <w:rPr>
          <w:rFonts w:ascii="Arial" w:hAnsi="Arial" w:cs="Arial"/>
        </w:rPr>
        <w:t xml:space="preserve"> encoded </w:t>
      </w:r>
      <w:r w:rsidR="00226213" w:rsidRPr="009800D7">
        <w:rPr>
          <w:rFonts w:ascii="Arial" w:hAnsi="Arial" w:cs="Arial"/>
        </w:rPr>
        <w:t>before and after</w:t>
      </w:r>
      <w:r w:rsidRPr="009800D7">
        <w:rPr>
          <w:rFonts w:ascii="Arial" w:hAnsi="Arial" w:cs="Arial"/>
        </w:rPr>
        <w:t xml:space="preserve"> an emotional learning even</w:t>
      </w:r>
      <w:r w:rsidR="00226213" w:rsidRPr="009800D7">
        <w:rPr>
          <w:rFonts w:ascii="Arial" w:hAnsi="Arial" w:cs="Arial"/>
        </w:rPr>
        <w:t xml:space="preserve">t </w:t>
      </w:r>
      <w:r w:rsidR="00D27672" w:rsidRPr="009800D7">
        <w:rPr>
          <w:rFonts w:ascii="Arial" w:hAnsi="Arial" w:cs="Arial"/>
        </w:rPr>
        <w:t>are selectively</w:t>
      </w:r>
      <w:ins w:id="10" w:author="Jarrod Lewis-Peacock" w:date="2020-08-30T13:23:00Z">
        <w:r w:rsidR="00424466" w:rsidRPr="009800D7">
          <w:rPr>
            <w:rFonts w:ascii="Arial" w:hAnsi="Arial" w:cs="Arial"/>
          </w:rPr>
          <w:t xml:space="preserve"> </w:t>
        </w:r>
      </w:ins>
      <w:r w:rsidR="00D27672" w:rsidRPr="009800D7">
        <w:rPr>
          <w:rFonts w:ascii="Arial" w:hAnsi="Arial" w:cs="Arial"/>
        </w:rPr>
        <w:t>recognized,</w:t>
      </w:r>
      <w:ins w:id="11" w:author="Jarrod Lewis-Peacock" w:date="2020-08-30T13:23:00Z">
        <w:r w:rsidR="00424466" w:rsidRPr="009800D7">
          <w:rPr>
            <w:rFonts w:ascii="Arial" w:hAnsi="Arial" w:cs="Arial"/>
          </w:rPr>
          <w:t xml:space="preserve"> but </w:t>
        </w:r>
      </w:ins>
      <w:r w:rsidR="00226213" w:rsidRPr="009800D7">
        <w:rPr>
          <w:rFonts w:ascii="Arial" w:hAnsi="Arial" w:cs="Arial"/>
        </w:rPr>
        <w:t xml:space="preserve">consistently </w:t>
      </w:r>
      <w:ins w:id="12" w:author="Jarrod Lewis-Peacock" w:date="2020-08-30T13:22:00Z">
        <w:r w:rsidR="00424466" w:rsidRPr="009800D7">
          <w:rPr>
            <w:rFonts w:ascii="Arial" w:hAnsi="Arial" w:cs="Arial"/>
          </w:rPr>
          <w:t>mis</w:t>
        </w:r>
      </w:ins>
      <w:r w:rsidRPr="009800D7">
        <w:rPr>
          <w:rFonts w:ascii="Arial" w:hAnsi="Arial" w:cs="Arial"/>
        </w:rPr>
        <w:t>attr</w:t>
      </w:r>
      <w:r w:rsidR="00226213" w:rsidRPr="009800D7">
        <w:rPr>
          <w:rFonts w:ascii="Arial" w:hAnsi="Arial" w:cs="Arial"/>
        </w:rPr>
        <w:t>ibuted to the emotional context</w:t>
      </w:r>
      <w:r w:rsidR="00D27672" w:rsidRPr="009800D7">
        <w:rPr>
          <w:rFonts w:ascii="Arial" w:hAnsi="Arial" w:cs="Arial"/>
        </w:rPr>
        <w:t>.</w:t>
      </w:r>
    </w:p>
    <w:p w14:paraId="2B93D2EE" w14:textId="33F144DD" w:rsidR="00D27672" w:rsidRPr="009800D7" w:rsidRDefault="00D27672" w:rsidP="00872883">
      <w:pPr>
        <w:spacing w:line="480" w:lineRule="auto"/>
        <w:jc w:val="both"/>
        <w:rPr>
          <w:rFonts w:ascii="Arial" w:hAnsi="Arial" w:cs="Arial"/>
        </w:rPr>
      </w:pPr>
      <w:r w:rsidRPr="009800D7">
        <w:rPr>
          <w:rFonts w:ascii="Arial" w:hAnsi="Arial" w:cs="Arial"/>
        </w:rPr>
        <w:t xml:space="preserve">Several neurobiological models of long-term memory help explain how the brain functionally links and stores memory for related experiences to facilitate more efficient storage and retrieval. According to the behavioral tagging hypothesis, weak encoding that is only sufficient to produce a transient short-term memory can be transformed into a durable long-term memory if accompanied by a more salient and novel event that relies on the same neural system within a time window of several hours. This model has mostly been tested in rodents by pairing poor hippocampal-dependent learning (e.g., contextual fear conditioning, spatial learning, and inhibitory avoidance) with exploration of a novel open field. A related model proposes that increases in neural excitability from the first salient event transiently commits select neural populations to store memory for a subsequent event that relies on the same neural system. This neuronal allocation model has been demonstrated behaviorally in rodents such that cue or contextual fear conditioning enhances memory for a second experience of the cue or contextual fear conditioning (respectively), but only if the first and second events occurred within temporal proximity of several hours. Both models explain memory linking by temporal proximity to a salient event. Evidence of </w:t>
      </w:r>
      <w:r w:rsidRPr="009800D7">
        <w:rPr>
          <w:rFonts w:ascii="Arial" w:hAnsi="Arial" w:cs="Arial"/>
          <w:i/>
        </w:rPr>
        <w:t>retroactive</w:t>
      </w:r>
      <w:r w:rsidRPr="009800D7">
        <w:rPr>
          <w:rFonts w:ascii="Arial" w:hAnsi="Arial" w:cs="Arial"/>
        </w:rPr>
        <w:t xml:space="preserve"> enhancements, however, are perhaps better described by tag-and-capture models that posit temporal symmetry (“weak before strong” as well as “strong before weak”), whereby a weak tag can be stabilized (i.e.,, “captured”) by plasticity related proteins synthesized and released by a subsequent event. But memories are multifaceted, and how a mechanism such as behavioral tagging impacts various aspects of a memory has been understudied.</w:t>
      </w:r>
    </w:p>
    <w:p w14:paraId="16003265" w14:textId="4FA5B564" w:rsidR="00AE4BA8" w:rsidRPr="009800D7" w:rsidRDefault="00133981" w:rsidP="00872883">
      <w:pPr>
        <w:spacing w:line="480" w:lineRule="auto"/>
        <w:jc w:val="both"/>
        <w:rPr>
          <w:rFonts w:ascii="Arial" w:hAnsi="Arial" w:cs="Arial"/>
        </w:rPr>
      </w:pPr>
      <w:r w:rsidRPr="009800D7">
        <w:rPr>
          <w:rFonts w:ascii="Arial" w:hAnsi="Arial" w:cs="Arial"/>
        </w:rPr>
        <w:t xml:space="preserve">An advantage to testing memory models such as behavioral tagging in humans is the ability to probe </w:t>
      </w:r>
      <w:r w:rsidR="00D27672" w:rsidRPr="009800D7">
        <w:rPr>
          <w:rFonts w:ascii="Arial" w:hAnsi="Arial" w:cs="Arial"/>
        </w:rPr>
        <w:t xml:space="preserve">memory for distinct memoranda and contextual details encoded across different </w:t>
      </w:r>
      <w:r w:rsidRPr="009800D7">
        <w:rPr>
          <w:rFonts w:ascii="Arial" w:hAnsi="Arial" w:cs="Arial"/>
        </w:rPr>
        <w:t xml:space="preserve">experimental phases. </w:t>
      </w:r>
      <w:r w:rsidR="00D27672" w:rsidRPr="009800D7">
        <w:rPr>
          <w:rFonts w:ascii="Arial" w:hAnsi="Arial" w:cs="Arial"/>
        </w:rPr>
        <w:t xml:space="preserve">Presently, matching the task demands of fear conditioning with episodic </w:t>
      </w:r>
      <w:r w:rsidR="00D27672" w:rsidRPr="009800D7">
        <w:rPr>
          <w:rFonts w:ascii="Arial" w:hAnsi="Arial" w:cs="Arial"/>
        </w:rPr>
        <w:lastRenderedPageBreak/>
        <w:t xml:space="preserve">encoding allowed us to test not only whether subjects showed selective enhancement in </w:t>
      </w:r>
      <w:r w:rsidR="00D24598" w:rsidRPr="009800D7">
        <w:rPr>
          <w:rFonts w:ascii="Arial" w:hAnsi="Arial" w:cs="Arial"/>
        </w:rPr>
        <w:t xml:space="preserve">recognition </w:t>
      </w:r>
      <w:r w:rsidR="00D27672" w:rsidRPr="009800D7">
        <w:rPr>
          <w:rFonts w:ascii="Arial" w:hAnsi="Arial" w:cs="Arial"/>
        </w:rPr>
        <w:t xml:space="preserve">memory for </w:t>
      </w:r>
      <w:r w:rsidR="00D24598" w:rsidRPr="009800D7">
        <w:rPr>
          <w:rFonts w:ascii="Arial" w:hAnsi="Arial" w:cs="Arial"/>
        </w:rPr>
        <w:t>items</w:t>
      </w:r>
      <w:r w:rsidR="00D27672" w:rsidRPr="009800D7">
        <w:rPr>
          <w:rFonts w:ascii="Arial" w:hAnsi="Arial" w:cs="Arial"/>
        </w:rPr>
        <w:t xml:space="preserve"> related to a CS+ category, but </w:t>
      </w:r>
      <w:r w:rsidR="00D24598" w:rsidRPr="009800D7">
        <w:rPr>
          <w:rFonts w:ascii="Arial" w:hAnsi="Arial" w:cs="Arial"/>
        </w:rPr>
        <w:t xml:space="preserve">also test whether subjects remember the temporal context associated with each encoded item. </w:t>
      </w:r>
      <w:r w:rsidRPr="009800D7">
        <w:rPr>
          <w:rFonts w:ascii="Arial" w:hAnsi="Arial" w:cs="Arial"/>
        </w:rPr>
        <w:t>Recognition memory results replicated prior findings</w:t>
      </w:r>
      <w:del w:id="13" w:author="Jarrod Lewis-Peacock" w:date="2020-08-30T13:24:00Z">
        <w:r w:rsidRPr="009800D7" w:rsidDel="001C1891">
          <w:rPr>
            <w:rFonts w:ascii="Arial" w:hAnsi="Arial" w:cs="Arial"/>
          </w:rPr>
          <w:delText>,</w:delText>
        </w:r>
      </w:del>
      <w:r w:rsidRPr="009800D7">
        <w:rPr>
          <w:rFonts w:ascii="Arial" w:hAnsi="Arial" w:cs="Arial"/>
        </w:rPr>
        <w:t xml:space="preserve"> and support the hypothesis that </w:t>
      </w:r>
      <w:r w:rsidR="00D24598" w:rsidRPr="009800D7">
        <w:rPr>
          <w:rFonts w:ascii="Arial" w:hAnsi="Arial" w:cs="Arial"/>
        </w:rPr>
        <w:t>emotional</w:t>
      </w:r>
      <w:r w:rsidRPr="009800D7">
        <w:rPr>
          <w:rFonts w:ascii="Arial" w:hAnsi="Arial" w:cs="Arial"/>
        </w:rPr>
        <w:t xml:space="preserve"> learning retroactively and proactively enhance</w:t>
      </w:r>
      <w:r w:rsidR="00D24598" w:rsidRPr="009800D7">
        <w:rPr>
          <w:rFonts w:ascii="Arial" w:hAnsi="Arial" w:cs="Arial"/>
        </w:rPr>
        <w:t>s</w:t>
      </w:r>
      <w:r w:rsidRPr="009800D7">
        <w:rPr>
          <w:rFonts w:ascii="Arial" w:hAnsi="Arial" w:cs="Arial"/>
        </w:rPr>
        <w:t xml:space="preserve"> </w:t>
      </w:r>
      <w:r w:rsidR="0024206E" w:rsidRPr="009800D7">
        <w:rPr>
          <w:rFonts w:ascii="Arial" w:hAnsi="Arial" w:cs="Arial"/>
        </w:rPr>
        <w:t>episodic memory</w:t>
      </w:r>
      <w:r w:rsidRPr="009800D7">
        <w:rPr>
          <w:rFonts w:ascii="Arial" w:hAnsi="Arial" w:cs="Arial"/>
        </w:rPr>
        <w:t xml:space="preserve">. The memory </w:t>
      </w:r>
      <w:r w:rsidR="00AE4BA8" w:rsidRPr="009800D7">
        <w:rPr>
          <w:rFonts w:ascii="Arial" w:hAnsi="Arial" w:cs="Arial"/>
        </w:rPr>
        <w:t xml:space="preserve">attribution </w:t>
      </w:r>
      <w:r w:rsidRPr="009800D7">
        <w:rPr>
          <w:rFonts w:ascii="Arial" w:hAnsi="Arial" w:cs="Arial"/>
        </w:rPr>
        <w:t xml:space="preserve">results build upon </w:t>
      </w:r>
      <w:r w:rsidR="00D24598" w:rsidRPr="009800D7">
        <w:rPr>
          <w:rFonts w:ascii="Arial" w:hAnsi="Arial" w:cs="Arial"/>
        </w:rPr>
        <w:t>this finding</w:t>
      </w:r>
      <w:r w:rsidRPr="009800D7">
        <w:rPr>
          <w:rFonts w:ascii="Arial" w:hAnsi="Arial" w:cs="Arial"/>
        </w:rPr>
        <w:t xml:space="preserve"> to suggest an</w:t>
      </w:r>
      <w:r w:rsidR="0024206E" w:rsidRPr="009800D7">
        <w:rPr>
          <w:rFonts w:ascii="Arial" w:hAnsi="Arial" w:cs="Arial"/>
        </w:rPr>
        <w:t xml:space="preserve"> important relationship between successful </w:t>
      </w:r>
      <w:r w:rsidR="00D24598" w:rsidRPr="009800D7">
        <w:rPr>
          <w:rFonts w:ascii="Arial" w:hAnsi="Arial" w:cs="Arial"/>
        </w:rPr>
        <w:t>item</w:t>
      </w:r>
      <w:r w:rsidR="0024206E" w:rsidRPr="009800D7">
        <w:rPr>
          <w:rFonts w:ascii="Arial" w:hAnsi="Arial" w:cs="Arial"/>
        </w:rPr>
        <w:t xml:space="preserve"> memory and attribution to the more salient event. </w:t>
      </w:r>
      <w:r w:rsidR="00AE4BA8" w:rsidRPr="009800D7">
        <w:rPr>
          <w:rFonts w:ascii="Arial" w:hAnsi="Arial" w:cs="Arial"/>
        </w:rPr>
        <w:t>One</w:t>
      </w:r>
      <w:r w:rsidR="0024206E" w:rsidRPr="009800D7">
        <w:rPr>
          <w:rFonts w:ascii="Arial" w:hAnsi="Arial" w:cs="Arial"/>
        </w:rPr>
        <w:t xml:space="preserve"> important question raised by this </w:t>
      </w:r>
      <w:r w:rsidR="00AE4BA8" w:rsidRPr="009800D7">
        <w:rPr>
          <w:rFonts w:ascii="Arial" w:hAnsi="Arial" w:cs="Arial"/>
        </w:rPr>
        <w:t>finding</w:t>
      </w:r>
      <w:r w:rsidR="0024206E" w:rsidRPr="009800D7">
        <w:rPr>
          <w:rFonts w:ascii="Arial" w:hAnsi="Arial" w:cs="Arial"/>
        </w:rPr>
        <w:t xml:space="preserve"> </w:t>
      </w:r>
      <w:r w:rsidR="00AE4BA8" w:rsidRPr="009800D7">
        <w:rPr>
          <w:rFonts w:ascii="Arial" w:hAnsi="Arial" w:cs="Arial"/>
        </w:rPr>
        <w:t>regards</w:t>
      </w:r>
      <w:r w:rsidR="0024206E" w:rsidRPr="009800D7">
        <w:rPr>
          <w:rFonts w:ascii="Arial" w:hAnsi="Arial" w:cs="Arial"/>
        </w:rPr>
        <w:t xml:space="preserve"> the causality of the relationship between recognition</w:t>
      </w:r>
      <w:r w:rsidR="00AE4BA8" w:rsidRPr="009800D7">
        <w:rPr>
          <w:rFonts w:ascii="Arial" w:hAnsi="Arial" w:cs="Arial"/>
        </w:rPr>
        <w:t xml:space="preserve"> memory performance</w:t>
      </w:r>
      <w:r w:rsidR="0024206E" w:rsidRPr="009800D7">
        <w:rPr>
          <w:rFonts w:ascii="Arial" w:hAnsi="Arial" w:cs="Arial"/>
        </w:rPr>
        <w:t xml:space="preserve"> and </w:t>
      </w:r>
      <w:r w:rsidR="00AE4BA8" w:rsidRPr="009800D7">
        <w:rPr>
          <w:rFonts w:ascii="Arial" w:hAnsi="Arial" w:cs="Arial"/>
        </w:rPr>
        <w:t xml:space="preserve">memory </w:t>
      </w:r>
      <w:r w:rsidR="0024206E" w:rsidRPr="009800D7">
        <w:rPr>
          <w:rFonts w:ascii="Arial" w:hAnsi="Arial" w:cs="Arial"/>
        </w:rPr>
        <w:t xml:space="preserve">attribution. That is, </w:t>
      </w:r>
      <w:r w:rsidR="00AE4BA8" w:rsidRPr="009800D7">
        <w:rPr>
          <w:rFonts w:ascii="Arial" w:hAnsi="Arial" w:cs="Arial"/>
        </w:rPr>
        <w:t>it is possible that subjects have</w:t>
      </w:r>
      <w:r w:rsidR="0024206E" w:rsidRPr="009800D7">
        <w:rPr>
          <w:rFonts w:ascii="Arial" w:hAnsi="Arial" w:cs="Arial"/>
        </w:rPr>
        <w:t xml:space="preserve"> better memory for an item </w:t>
      </w:r>
      <w:r w:rsidR="0024206E" w:rsidRPr="009800D7">
        <w:rPr>
          <w:rFonts w:ascii="Arial" w:hAnsi="Arial" w:cs="Arial"/>
          <w:i/>
        </w:rPr>
        <w:t>because</w:t>
      </w:r>
      <w:r w:rsidR="0024206E" w:rsidRPr="009800D7">
        <w:rPr>
          <w:rFonts w:ascii="Arial" w:hAnsi="Arial" w:cs="Arial"/>
        </w:rPr>
        <w:t xml:space="preserve"> the item </w:t>
      </w:r>
      <w:r w:rsidR="00AE4BA8" w:rsidRPr="009800D7">
        <w:rPr>
          <w:rFonts w:ascii="Arial" w:hAnsi="Arial" w:cs="Arial"/>
        </w:rPr>
        <w:t>had been linked to</w:t>
      </w:r>
      <w:r w:rsidR="0024206E" w:rsidRPr="009800D7">
        <w:rPr>
          <w:rFonts w:ascii="Arial" w:hAnsi="Arial" w:cs="Arial"/>
        </w:rPr>
        <w:t xml:space="preserve"> the </w:t>
      </w:r>
      <w:commentRangeStart w:id="14"/>
      <w:r w:rsidR="0024206E" w:rsidRPr="009800D7">
        <w:rPr>
          <w:rFonts w:ascii="Arial" w:hAnsi="Arial" w:cs="Arial"/>
        </w:rPr>
        <w:t xml:space="preserve">fear conditioning </w:t>
      </w:r>
      <w:commentRangeEnd w:id="14"/>
      <w:r w:rsidR="001C1891" w:rsidRPr="009800D7">
        <w:rPr>
          <w:rStyle w:val="CommentReference"/>
          <w:rFonts w:ascii="Arial" w:hAnsi="Arial" w:cs="Arial"/>
        </w:rPr>
        <w:commentReference w:id="14"/>
      </w:r>
      <w:r w:rsidR="00AE4BA8" w:rsidRPr="009800D7">
        <w:rPr>
          <w:rFonts w:ascii="Arial" w:hAnsi="Arial" w:cs="Arial"/>
        </w:rPr>
        <w:t>context</w:t>
      </w:r>
      <w:ins w:id="15" w:author="Jarrod Lewis-Peacock" w:date="2020-08-30T13:24:00Z">
        <w:r w:rsidR="001C1891" w:rsidRPr="009800D7">
          <w:rPr>
            <w:rFonts w:ascii="Arial" w:hAnsi="Arial" w:cs="Arial"/>
          </w:rPr>
          <w:t>?</w:t>
        </w:r>
      </w:ins>
      <w:del w:id="16" w:author="Jarrod Lewis-Peacock" w:date="2020-08-30T13:24:00Z">
        <w:r w:rsidR="0024206E" w:rsidRPr="009800D7" w:rsidDel="001C1891">
          <w:rPr>
            <w:rFonts w:ascii="Arial" w:hAnsi="Arial" w:cs="Arial"/>
          </w:rPr>
          <w:delText>.</w:delText>
        </w:r>
      </w:del>
      <w:r w:rsidR="0024206E" w:rsidRPr="009800D7">
        <w:rPr>
          <w:rFonts w:ascii="Arial" w:hAnsi="Arial" w:cs="Arial"/>
        </w:rPr>
        <w:t xml:space="preserve"> </w:t>
      </w:r>
      <w:r w:rsidR="00913E56" w:rsidRPr="009800D7">
        <w:rPr>
          <w:rFonts w:ascii="Arial" w:hAnsi="Arial" w:cs="Arial"/>
        </w:rPr>
        <w:t>This would be consistent with a consolidation focused model such as behavioral tagging. A</w:t>
      </w:r>
      <w:r w:rsidR="0024206E" w:rsidRPr="009800D7">
        <w:rPr>
          <w:rFonts w:ascii="Arial" w:hAnsi="Arial" w:cs="Arial"/>
        </w:rPr>
        <w:t xml:space="preserve">lternatively, </w:t>
      </w:r>
      <w:r w:rsidR="00AE4BA8" w:rsidRPr="009800D7">
        <w:rPr>
          <w:rFonts w:ascii="Arial" w:hAnsi="Arial" w:cs="Arial"/>
        </w:rPr>
        <w:t>subjects may</w:t>
      </w:r>
      <w:r w:rsidR="0024206E" w:rsidRPr="009800D7">
        <w:rPr>
          <w:rFonts w:ascii="Arial" w:hAnsi="Arial" w:cs="Arial"/>
        </w:rPr>
        <w:t xml:space="preserve"> have attributed </w:t>
      </w:r>
      <w:r w:rsidR="00AE4BA8" w:rsidRPr="009800D7">
        <w:rPr>
          <w:rFonts w:ascii="Arial" w:hAnsi="Arial" w:cs="Arial"/>
        </w:rPr>
        <w:t xml:space="preserve">a remembered item to the fear conditioning context </w:t>
      </w:r>
      <w:r w:rsidR="0024206E" w:rsidRPr="009800D7">
        <w:rPr>
          <w:rFonts w:ascii="Arial" w:hAnsi="Arial" w:cs="Arial"/>
          <w:i/>
        </w:rPr>
        <w:t>because</w:t>
      </w:r>
      <w:r w:rsidR="0024206E" w:rsidRPr="009800D7">
        <w:rPr>
          <w:rFonts w:ascii="Arial" w:hAnsi="Arial" w:cs="Arial"/>
        </w:rPr>
        <w:t xml:space="preserve"> they remembered </w:t>
      </w:r>
      <w:r w:rsidR="00AE4BA8" w:rsidRPr="009800D7">
        <w:rPr>
          <w:rFonts w:ascii="Arial" w:hAnsi="Arial" w:cs="Arial"/>
        </w:rPr>
        <w:t xml:space="preserve">it. </w:t>
      </w:r>
      <w:r w:rsidR="00913E56" w:rsidRPr="009800D7">
        <w:rPr>
          <w:rFonts w:ascii="Arial" w:hAnsi="Arial" w:cs="Arial"/>
        </w:rPr>
        <w:t xml:space="preserve">This explanation would be more consistent with a retrieval focused model of memory attribution. </w:t>
      </w:r>
      <w:r w:rsidR="00AE4BA8" w:rsidRPr="009800D7">
        <w:rPr>
          <w:rFonts w:ascii="Arial" w:hAnsi="Arial" w:cs="Arial"/>
        </w:rPr>
        <w:t xml:space="preserve">Teasing apart causality </w:t>
      </w:r>
      <w:r w:rsidR="00913E56" w:rsidRPr="009800D7">
        <w:rPr>
          <w:rFonts w:ascii="Arial" w:hAnsi="Arial" w:cs="Arial"/>
        </w:rPr>
        <w:t xml:space="preserve">between these explanations is complicated, </w:t>
      </w:r>
      <w:r w:rsidR="008B585A" w:rsidRPr="009800D7">
        <w:rPr>
          <w:rFonts w:ascii="Arial" w:hAnsi="Arial" w:cs="Arial"/>
        </w:rPr>
        <w:t>and……….</w:t>
      </w:r>
    </w:p>
    <w:p w14:paraId="232C8D34" w14:textId="66CAC48A" w:rsidR="00D24598" w:rsidRPr="009800D7" w:rsidRDefault="00D24598" w:rsidP="00872883">
      <w:pPr>
        <w:spacing w:line="480" w:lineRule="auto"/>
        <w:jc w:val="both"/>
        <w:rPr>
          <w:rFonts w:ascii="Arial" w:hAnsi="Arial" w:cs="Arial"/>
        </w:rPr>
      </w:pPr>
      <w:r w:rsidRPr="009800D7">
        <w:rPr>
          <w:rFonts w:ascii="Arial" w:hAnsi="Arial" w:cs="Arial"/>
        </w:rPr>
        <w:t>One possible result of the present experiment was that enhancements in recognition memory were not selective to items, but generalized and enhanced memory for the temporal context of each remembered item as well. That emotion did not enhance memory for contextual details accords with an emotion-binding account of emotional memory, whereby emotional arousal acts predominately to modulate amygdala-dependent stimulus processing to promote item memory, but has less of an impact on hippocampus-dependent processing that would favor remembering contextual or relational details associated with the item. A selective impact on item memory in the present results provides an interesting implications for interpreting the results through the lens of behavioral tagging.</w:t>
      </w:r>
    </w:p>
    <w:p w14:paraId="50A6108A" w14:textId="520F89E3" w:rsidR="0024206E" w:rsidRPr="009800D7" w:rsidRDefault="00AE41A1" w:rsidP="0024206E">
      <w:pPr>
        <w:spacing w:line="480" w:lineRule="auto"/>
        <w:jc w:val="both"/>
        <w:rPr>
          <w:rFonts w:ascii="Arial" w:hAnsi="Arial" w:cs="Arial"/>
        </w:rPr>
      </w:pPr>
      <w:r w:rsidRPr="009800D7">
        <w:rPr>
          <w:rFonts w:ascii="Arial" w:hAnsi="Arial" w:cs="Arial"/>
        </w:rPr>
        <w:t xml:space="preserve">Mechanisms that link seemingly inconsequential information to a future or past emotional event can serve an adaptive function. For instance, we do not always know the significance of numerous </w:t>
      </w:r>
      <w:r w:rsidRPr="009800D7">
        <w:rPr>
          <w:rFonts w:ascii="Arial" w:hAnsi="Arial" w:cs="Arial"/>
        </w:rPr>
        <w:lastRenderedPageBreak/>
        <w:t xml:space="preserve">details we encounter throughout the day. By integrating memories encoded close in time to a meaningful event, we can remember information that may be relevant to seeking out or avoiding similar outcomes in the future. But linking memories by temporal proximity may come at the cost of misattributing neutral memories to </w:t>
      </w:r>
      <w:del w:id="17" w:author="Jarrod Lewis-Peacock" w:date="2020-08-30T13:26:00Z">
        <w:r w:rsidRPr="009800D7" w:rsidDel="001C1891">
          <w:rPr>
            <w:rFonts w:ascii="Arial" w:hAnsi="Arial" w:cs="Arial"/>
          </w:rPr>
          <w:delText xml:space="preserve">the </w:delText>
        </w:r>
      </w:del>
      <w:ins w:id="18" w:author="Jarrod Lewis-Peacock" w:date="2020-08-30T13:26:00Z">
        <w:r w:rsidR="001C1891" w:rsidRPr="009800D7">
          <w:rPr>
            <w:rFonts w:ascii="Arial" w:hAnsi="Arial" w:cs="Arial"/>
          </w:rPr>
          <w:t>a</w:t>
        </w:r>
      </w:ins>
      <w:ins w:id="19" w:author="Jarrod Lewis-Peacock" w:date="2020-08-30T13:27:00Z">
        <w:r w:rsidR="001C1891" w:rsidRPr="009800D7">
          <w:rPr>
            <w:rFonts w:ascii="Arial" w:hAnsi="Arial" w:cs="Arial"/>
          </w:rPr>
          <w:t xml:space="preserve"> fearful</w:t>
        </w:r>
      </w:ins>
      <w:del w:id="20" w:author="Jarrod Lewis-Peacock" w:date="2020-08-30T13:27:00Z">
        <w:r w:rsidRPr="009800D7" w:rsidDel="001C1891">
          <w:rPr>
            <w:rFonts w:ascii="Arial" w:hAnsi="Arial" w:cs="Arial"/>
          </w:rPr>
          <w:delText>emotional</w:delText>
        </w:r>
      </w:del>
      <w:r w:rsidRPr="009800D7">
        <w:rPr>
          <w:rFonts w:ascii="Arial" w:hAnsi="Arial" w:cs="Arial"/>
        </w:rPr>
        <w:t xml:space="preserve"> context. Such an organization proves maladaptive when innocuous cues experienced around the time of highly negative events trigger</w:t>
      </w:r>
      <w:del w:id="21" w:author="Jarrod Lewis-Peacock" w:date="2020-08-30T13:27:00Z">
        <w:r w:rsidRPr="009800D7" w:rsidDel="001C1891">
          <w:rPr>
            <w:rFonts w:ascii="Arial" w:hAnsi="Arial" w:cs="Arial"/>
          </w:rPr>
          <w:delText>s</w:delText>
        </w:r>
      </w:del>
      <w:r w:rsidRPr="009800D7">
        <w:rPr>
          <w:rFonts w:ascii="Arial" w:hAnsi="Arial" w:cs="Arial"/>
        </w:rPr>
        <w:t xml:space="preserve"> unwanted </w:t>
      </w:r>
      <w:commentRangeStart w:id="22"/>
      <w:r w:rsidRPr="009800D7">
        <w:rPr>
          <w:rFonts w:ascii="Arial" w:hAnsi="Arial" w:cs="Arial"/>
        </w:rPr>
        <w:t xml:space="preserve">emotional memories. </w:t>
      </w:r>
      <w:commentRangeEnd w:id="22"/>
      <w:r w:rsidR="001C1891" w:rsidRPr="009800D7">
        <w:rPr>
          <w:rStyle w:val="CommentReference"/>
          <w:rFonts w:ascii="Arial" w:hAnsi="Arial" w:cs="Arial"/>
        </w:rPr>
        <w:commentReference w:id="22"/>
      </w:r>
      <w:r w:rsidRPr="009800D7">
        <w:rPr>
          <w:rFonts w:ascii="Arial" w:hAnsi="Arial" w:cs="Arial"/>
        </w:rPr>
        <w:t xml:space="preserve">Thus, </w:t>
      </w:r>
      <w:r w:rsidR="0024206E" w:rsidRPr="009800D7">
        <w:rPr>
          <w:rFonts w:ascii="Arial" w:hAnsi="Arial" w:cs="Arial"/>
        </w:rPr>
        <w:t xml:space="preserve">a consequence of </w:t>
      </w:r>
      <w:r w:rsidRPr="009800D7">
        <w:rPr>
          <w:rFonts w:ascii="Arial" w:hAnsi="Arial" w:cs="Arial"/>
        </w:rPr>
        <w:t xml:space="preserve">organizing memories based on temporal proximity to salient event, a host of potentially irrelevant neutral information acquires the capacity </w:t>
      </w:r>
      <w:r w:rsidR="0024206E" w:rsidRPr="009800D7">
        <w:rPr>
          <w:rFonts w:ascii="Arial" w:hAnsi="Arial" w:cs="Arial"/>
        </w:rPr>
        <w:t>to reactivate emotional memories in the future.</w:t>
      </w:r>
    </w:p>
    <w:p w14:paraId="4794DE2E" w14:textId="77777777" w:rsidR="00424466" w:rsidRPr="009800D7" w:rsidRDefault="00424466" w:rsidP="00872883">
      <w:pPr>
        <w:spacing w:line="480" w:lineRule="auto"/>
        <w:jc w:val="both"/>
        <w:rPr>
          <w:rFonts w:ascii="Arial" w:hAnsi="Arial" w:cs="Arial"/>
          <w:b/>
          <w:sz w:val="24"/>
        </w:rPr>
      </w:pPr>
    </w:p>
    <w:p w14:paraId="0ABA7F5E" w14:textId="77777777" w:rsidR="00D27672" w:rsidRPr="009800D7" w:rsidRDefault="00D27672" w:rsidP="00872883">
      <w:pPr>
        <w:spacing w:line="480" w:lineRule="auto"/>
        <w:jc w:val="both"/>
        <w:rPr>
          <w:rFonts w:ascii="Arial" w:hAnsi="Arial" w:cs="Arial"/>
          <w:b/>
          <w:sz w:val="24"/>
        </w:rPr>
      </w:pPr>
    </w:p>
    <w:p w14:paraId="2FB4E163" w14:textId="77777777" w:rsidR="00D27672" w:rsidRPr="009800D7" w:rsidRDefault="00D27672" w:rsidP="00872883">
      <w:pPr>
        <w:spacing w:line="480" w:lineRule="auto"/>
        <w:jc w:val="both"/>
        <w:rPr>
          <w:rFonts w:ascii="Arial" w:hAnsi="Arial" w:cs="Arial"/>
          <w:b/>
          <w:sz w:val="24"/>
        </w:rPr>
      </w:pPr>
    </w:p>
    <w:p w14:paraId="49375B32" w14:textId="77777777" w:rsidR="00D27672" w:rsidRPr="009800D7" w:rsidRDefault="00D27672" w:rsidP="00872883">
      <w:pPr>
        <w:spacing w:line="480" w:lineRule="auto"/>
        <w:jc w:val="both"/>
        <w:rPr>
          <w:rFonts w:ascii="Arial" w:hAnsi="Arial" w:cs="Arial"/>
          <w:b/>
          <w:sz w:val="24"/>
        </w:rPr>
      </w:pPr>
    </w:p>
    <w:p w14:paraId="6BB26AE6" w14:textId="77777777" w:rsidR="00D27672" w:rsidRPr="009800D7" w:rsidRDefault="00D27672" w:rsidP="00872883">
      <w:pPr>
        <w:spacing w:line="480" w:lineRule="auto"/>
        <w:jc w:val="both"/>
        <w:rPr>
          <w:rFonts w:ascii="Arial" w:hAnsi="Arial" w:cs="Arial"/>
          <w:b/>
          <w:sz w:val="24"/>
        </w:rPr>
      </w:pPr>
    </w:p>
    <w:p w14:paraId="36BBDC50" w14:textId="77777777" w:rsidR="00D27672" w:rsidRPr="009800D7" w:rsidRDefault="00D27672" w:rsidP="00872883">
      <w:pPr>
        <w:spacing w:line="480" w:lineRule="auto"/>
        <w:jc w:val="both"/>
        <w:rPr>
          <w:rFonts w:ascii="Arial" w:hAnsi="Arial" w:cs="Arial"/>
          <w:b/>
          <w:sz w:val="24"/>
        </w:rPr>
      </w:pPr>
    </w:p>
    <w:p w14:paraId="5FFFAC1F" w14:textId="77777777" w:rsidR="00D27672" w:rsidRPr="009800D7" w:rsidRDefault="00D27672" w:rsidP="00872883">
      <w:pPr>
        <w:spacing w:line="480" w:lineRule="auto"/>
        <w:jc w:val="both"/>
        <w:rPr>
          <w:rFonts w:ascii="Arial" w:hAnsi="Arial" w:cs="Arial"/>
          <w:b/>
          <w:sz w:val="24"/>
        </w:rPr>
      </w:pPr>
    </w:p>
    <w:p w14:paraId="6E7B10E7" w14:textId="77777777" w:rsidR="00D27672" w:rsidRPr="009800D7" w:rsidRDefault="00D27672" w:rsidP="00872883">
      <w:pPr>
        <w:spacing w:line="480" w:lineRule="auto"/>
        <w:jc w:val="both"/>
        <w:rPr>
          <w:ins w:id="23" w:author="Jarrod Lewis-Peacock" w:date="2020-08-30T13:21:00Z"/>
          <w:rFonts w:ascii="Arial" w:hAnsi="Arial" w:cs="Arial"/>
          <w:b/>
          <w:sz w:val="24"/>
        </w:rPr>
      </w:pPr>
    </w:p>
    <w:p w14:paraId="0DD567C9" w14:textId="72E7F452" w:rsidR="00133981" w:rsidRPr="009800D7" w:rsidRDefault="0096774B" w:rsidP="00872883">
      <w:pPr>
        <w:spacing w:line="480" w:lineRule="auto"/>
        <w:jc w:val="both"/>
        <w:rPr>
          <w:rFonts w:ascii="Arial" w:hAnsi="Arial" w:cs="Arial"/>
          <w:b/>
          <w:sz w:val="24"/>
        </w:rPr>
      </w:pPr>
      <w:r w:rsidRPr="009800D7">
        <w:rPr>
          <w:rFonts w:ascii="Arial" w:hAnsi="Arial" w:cs="Arial"/>
          <w:b/>
          <w:sz w:val="24"/>
        </w:rPr>
        <w:t>Materials and Methods</w:t>
      </w:r>
    </w:p>
    <w:p w14:paraId="4EFB41D7" w14:textId="77777777" w:rsidR="0096774B" w:rsidRPr="009800D7" w:rsidRDefault="0096774B" w:rsidP="00872883">
      <w:pPr>
        <w:spacing w:line="480" w:lineRule="auto"/>
        <w:jc w:val="both"/>
        <w:rPr>
          <w:rFonts w:ascii="Arial" w:hAnsi="Arial" w:cs="Arial"/>
        </w:rPr>
      </w:pPr>
      <w:r w:rsidRPr="009800D7">
        <w:rPr>
          <w:rFonts w:ascii="Arial" w:hAnsi="Arial" w:cs="Arial"/>
          <w:b/>
        </w:rPr>
        <w:t xml:space="preserve">Participants. </w:t>
      </w:r>
      <w:r w:rsidRPr="009800D7">
        <w:rPr>
          <w:rFonts w:ascii="Arial" w:hAnsi="Arial" w:cs="Arial"/>
        </w:rPr>
        <w:t xml:space="preserve">This experiment was approved by the University of Texas </w:t>
      </w:r>
      <w:r w:rsidR="004D2892" w:rsidRPr="009800D7">
        <w:rPr>
          <w:rFonts w:ascii="Arial" w:hAnsi="Arial" w:cs="Arial"/>
        </w:rPr>
        <w:t xml:space="preserve">at </w:t>
      </w:r>
      <w:r w:rsidRPr="009800D7">
        <w:rPr>
          <w:rFonts w:ascii="Arial" w:hAnsi="Arial" w:cs="Arial"/>
        </w:rPr>
        <w:t xml:space="preserve">Austin IRB (IRB # 2017-02-0094). A total of </w:t>
      </w:r>
      <w:r w:rsidR="00514102" w:rsidRPr="009800D7">
        <w:rPr>
          <w:rFonts w:ascii="Arial" w:hAnsi="Arial" w:cs="Arial"/>
          <w:highlight w:val="yellow"/>
        </w:rPr>
        <w:t>4X</w:t>
      </w:r>
      <w:r w:rsidRPr="009800D7">
        <w:rPr>
          <w:rFonts w:ascii="Arial" w:hAnsi="Arial" w:cs="Arial"/>
        </w:rPr>
        <w:t xml:space="preserve"> adult volunteers (</w:t>
      </w:r>
      <w:r w:rsidRPr="009800D7">
        <w:rPr>
          <w:rFonts w:ascii="Arial" w:hAnsi="Arial" w:cs="Arial"/>
          <w:highlight w:val="yellow"/>
        </w:rPr>
        <w:t xml:space="preserve">Mean age 2X y/o, </w:t>
      </w:r>
      <w:proofErr w:type="spellStart"/>
      <w:r w:rsidRPr="009800D7">
        <w:rPr>
          <w:rFonts w:ascii="Arial" w:hAnsi="Arial" w:cs="Arial"/>
          <w:highlight w:val="yellow"/>
        </w:rPr>
        <w:t>s.d.</w:t>
      </w:r>
      <w:proofErr w:type="spellEnd"/>
      <w:r w:rsidRPr="009800D7">
        <w:rPr>
          <w:rFonts w:ascii="Arial" w:hAnsi="Arial" w:cs="Arial"/>
          <w:highlight w:val="yellow"/>
        </w:rPr>
        <w:t xml:space="preserve"> X years; 32 female)</w:t>
      </w:r>
      <w:r w:rsidRPr="009800D7">
        <w:rPr>
          <w:rFonts w:ascii="Arial" w:hAnsi="Arial" w:cs="Arial"/>
        </w:rPr>
        <w:t xml:space="preserve"> were recruited and completed a two-day functional MRI investigation</w:t>
      </w:r>
      <w:r w:rsidR="004D2892" w:rsidRPr="009800D7">
        <w:rPr>
          <w:rFonts w:ascii="Arial" w:hAnsi="Arial" w:cs="Arial"/>
        </w:rPr>
        <w:t xml:space="preserve">. </w:t>
      </w:r>
      <w:r w:rsidR="00514102" w:rsidRPr="009800D7">
        <w:rPr>
          <w:rFonts w:ascii="Arial" w:hAnsi="Arial" w:cs="Arial"/>
        </w:rPr>
        <w:t>A</w:t>
      </w:r>
      <w:r w:rsidR="004D2892" w:rsidRPr="009800D7">
        <w:rPr>
          <w:rFonts w:ascii="Arial" w:hAnsi="Arial" w:cs="Arial"/>
        </w:rPr>
        <w:t xml:space="preserve"> </w:t>
      </w:r>
      <w:r w:rsidRPr="009800D7">
        <w:rPr>
          <w:rFonts w:ascii="Arial" w:hAnsi="Arial" w:cs="Arial"/>
        </w:rPr>
        <w:t xml:space="preserve">primary aim of </w:t>
      </w:r>
      <w:r w:rsidR="004D2892" w:rsidRPr="009800D7">
        <w:rPr>
          <w:rFonts w:ascii="Arial" w:hAnsi="Arial" w:cs="Arial"/>
        </w:rPr>
        <w:t xml:space="preserve">the </w:t>
      </w:r>
      <w:r w:rsidR="00514102" w:rsidRPr="009800D7">
        <w:rPr>
          <w:rFonts w:ascii="Arial" w:hAnsi="Arial" w:cs="Arial"/>
        </w:rPr>
        <w:t>neuroimaging component of the</w:t>
      </w:r>
      <w:r w:rsidR="004D2892" w:rsidRPr="009800D7">
        <w:rPr>
          <w:rFonts w:ascii="Arial" w:hAnsi="Arial" w:cs="Arial"/>
        </w:rPr>
        <w:t xml:space="preserve"> investigation was to examine</w:t>
      </w:r>
      <w:r w:rsidRPr="009800D7">
        <w:rPr>
          <w:rFonts w:ascii="Arial" w:hAnsi="Arial" w:cs="Arial"/>
        </w:rPr>
        <w:t xml:space="preserve"> the neural correlates of fear extinction memory</w:t>
      </w:r>
      <w:r w:rsidR="004D2892" w:rsidRPr="009800D7">
        <w:rPr>
          <w:rFonts w:ascii="Arial" w:hAnsi="Arial" w:cs="Arial"/>
        </w:rPr>
        <w:t xml:space="preserve"> encoding and retrieval</w:t>
      </w:r>
      <w:r w:rsidRPr="009800D7">
        <w:rPr>
          <w:rFonts w:ascii="Arial" w:hAnsi="Arial" w:cs="Arial"/>
        </w:rPr>
        <w:t xml:space="preserve">. As such, </w:t>
      </w:r>
      <w:r w:rsidR="00514102" w:rsidRPr="009800D7">
        <w:rPr>
          <w:rFonts w:ascii="Arial" w:hAnsi="Arial" w:cs="Arial"/>
        </w:rPr>
        <w:t xml:space="preserve">fMRI </w:t>
      </w:r>
      <w:r w:rsidRPr="009800D7">
        <w:rPr>
          <w:rFonts w:ascii="Arial" w:hAnsi="Arial" w:cs="Arial"/>
        </w:rPr>
        <w:t xml:space="preserve">data pertaining to </w:t>
      </w:r>
      <w:r w:rsidR="00514102" w:rsidRPr="009800D7">
        <w:rPr>
          <w:rFonts w:ascii="Arial" w:hAnsi="Arial" w:cs="Arial"/>
        </w:rPr>
        <w:t xml:space="preserve">fear conditioning and </w:t>
      </w:r>
      <w:r w:rsidR="00514102" w:rsidRPr="009800D7">
        <w:rPr>
          <w:rFonts w:ascii="Arial" w:hAnsi="Arial" w:cs="Arial"/>
        </w:rPr>
        <w:lastRenderedPageBreak/>
        <w:t>extinction are</w:t>
      </w:r>
      <w:r w:rsidRPr="009800D7">
        <w:rPr>
          <w:rFonts w:ascii="Arial" w:hAnsi="Arial" w:cs="Arial"/>
        </w:rPr>
        <w:t xml:space="preserve"> reported in Hennings et al. (2020)</w:t>
      </w:r>
      <w:r w:rsidR="00514102" w:rsidRPr="009800D7">
        <w:rPr>
          <w:rFonts w:ascii="Arial" w:hAnsi="Arial" w:cs="Arial"/>
        </w:rPr>
        <w:t>.</w:t>
      </w:r>
      <w:r w:rsidRPr="009800D7">
        <w:rPr>
          <w:rFonts w:ascii="Arial" w:hAnsi="Arial" w:cs="Arial"/>
        </w:rPr>
        <w:t xml:space="preserve"> </w:t>
      </w:r>
      <w:r w:rsidR="004D2892" w:rsidRPr="009800D7">
        <w:rPr>
          <w:rFonts w:ascii="Arial" w:hAnsi="Arial" w:cs="Arial"/>
        </w:rPr>
        <w:t>W</w:t>
      </w:r>
      <w:r w:rsidRPr="009800D7">
        <w:rPr>
          <w:rFonts w:ascii="Arial" w:hAnsi="Arial" w:cs="Arial"/>
        </w:rPr>
        <w:t xml:space="preserve">e recruited subjects who were psychologically healthy (N = 24) </w:t>
      </w:r>
      <w:r w:rsidR="004D2892" w:rsidRPr="009800D7">
        <w:rPr>
          <w:rFonts w:ascii="Arial" w:hAnsi="Arial" w:cs="Arial"/>
        </w:rPr>
        <w:t>as well as</w:t>
      </w:r>
      <w:r w:rsidRPr="009800D7">
        <w:rPr>
          <w:rFonts w:ascii="Arial" w:hAnsi="Arial" w:cs="Arial"/>
        </w:rPr>
        <w:t xml:space="preserve"> subjects who reported PTSD symptoms (N = 24). </w:t>
      </w:r>
      <w:r w:rsidR="004D2892" w:rsidRPr="009800D7">
        <w:rPr>
          <w:rFonts w:ascii="Arial" w:hAnsi="Arial" w:cs="Arial"/>
        </w:rPr>
        <w:t>For the purposes of the memory analyses, and g</w:t>
      </w:r>
      <w:r w:rsidRPr="009800D7">
        <w:rPr>
          <w:rFonts w:ascii="Arial" w:hAnsi="Arial" w:cs="Arial"/>
        </w:rPr>
        <w:t xml:space="preserve">iven no </w:t>
      </w:r>
      <w:r w:rsidRPr="009800D7">
        <w:rPr>
          <w:rFonts w:ascii="Arial" w:hAnsi="Arial" w:cs="Arial"/>
          <w:i/>
        </w:rPr>
        <w:t>a</w:t>
      </w:r>
      <w:r w:rsidR="004D2892" w:rsidRPr="009800D7">
        <w:rPr>
          <w:rFonts w:ascii="Arial" w:hAnsi="Arial" w:cs="Arial"/>
          <w:i/>
        </w:rPr>
        <w:t xml:space="preserve"> </w:t>
      </w:r>
      <w:r w:rsidRPr="009800D7">
        <w:rPr>
          <w:rFonts w:ascii="Arial" w:hAnsi="Arial" w:cs="Arial"/>
          <w:i/>
        </w:rPr>
        <w:t>priori</w:t>
      </w:r>
      <w:r w:rsidRPr="009800D7">
        <w:rPr>
          <w:rFonts w:ascii="Arial" w:hAnsi="Arial" w:cs="Arial"/>
        </w:rPr>
        <w:t xml:space="preserve"> hypotheses regarding episodic memory result</w:t>
      </w:r>
      <w:r w:rsidR="004D2892" w:rsidRPr="009800D7">
        <w:rPr>
          <w:rFonts w:ascii="Arial" w:hAnsi="Arial" w:cs="Arial"/>
        </w:rPr>
        <w:t>s between these groups</w:t>
      </w:r>
      <w:r w:rsidRPr="009800D7">
        <w:rPr>
          <w:rFonts w:ascii="Arial" w:hAnsi="Arial" w:cs="Arial"/>
        </w:rPr>
        <w:t>, we combined subjects</w:t>
      </w:r>
      <w:r w:rsidR="00514102" w:rsidRPr="009800D7">
        <w:rPr>
          <w:rFonts w:ascii="Arial" w:hAnsi="Arial" w:cs="Arial"/>
        </w:rPr>
        <w:t xml:space="preserve"> for this report</w:t>
      </w:r>
      <w:r w:rsidRPr="009800D7">
        <w:rPr>
          <w:rFonts w:ascii="Arial" w:hAnsi="Arial" w:cs="Arial"/>
        </w:rPr>
        <w:t xml:space="preserve">. </w:t>
      </w:r>
      <w:r w:rsidR="00514102" w:rsidRPr="009800D7">
        <w:rPr>
          <w:rFonts w:ascii="Arial" w:hAnsi="Arial" w:cs="Arial"/>
        </w:rPr>
        <w:t>We confirmed</w:t>
      </w:r>
      <w:r w:rsidR="004D2892" w:rsidRPr="009800D7">
        <w:rPr>
          <w:rFonts w:ascii="Arial" w:hAnsi="Arial" w:cs="Arial"/>
        </w:rPr>
        <w:t xml:space="preserve"> highly </w:t>
      </w:r>
      <w:r w:rsidR="00514102" w:rsidRPr="009800D7">
        <w:rPr>
          <w:rFonts w:ascii="Arial" w:hAnsi="Arial" w:cs="Arial"/>
        </w:rPr>
        <w:t xml:space="preserve">similar results in both groups; specifically, </w:t>
      </w:r>
      <w:r w:rsidR="004D2892" w:rsidRPr="009800D7">
        <w:rPr>
          <w:rFonts w:ascii="Arial" w:hAnsi="Arial" w:cs="Arial"/>
        </w:rPr>
        <w:t>there were no</w:t>
      </w:r>
      <w:r w:rsidRPr="009800D7">
        <w:rPr>
          <w:rFonts w:ascii="Arial" w:hAnsi="Arial" w:cs="Arial"/>
        </w:rPr>
        <w:t xml:space="preserve"> differences in </w:t>
      </w:r>
      <w:r w:rsidR="004D2892" w:rsidRPr="009800D7">
        <w:rPr>
          <w:rFonts w:ascii="Arial" w:hAnsi="Arial" w:cs="Arial"/>
        </w:rPr>
        <w:t>primary</w:t>
      </w:r>
      <w:r w:rsidRPr="009800D7">
        <w:rPr>
          <w:rFonts w:ascii="Arial" w:hAnsi="Arial" w:cs="Arial"/>
        </w:rPr>
        <w:t xml:space="preserve"> results reported here between healthy adults and adults with PTSD symptoms (</w:t>
      </w:r>
      <w:r w:rsidRPr="009800D7">
        <w:rPr>
          <w:rFonts w:ascii="Arial" w:hAnsi="Arial" w:cs="Arial"/>
          <w:i/>
        </w:rPr>
        <w:t>Supplemental Materials</w:t>
      </w:r>
      <w:r w:rsidRPr="009800D7">
        <w:rPr>
          <w:rFonts w:ascii="Arial" w:hAnsi="Arial" w:cs="Arial"/>
        </w:rPr>
        <w:t xml:space="preserve">). </w:t>
      </w:r>
      <w:r w:rsidR="004D2892" w:rsidRPr="009800D7">
        <w:rPr>
          <w:rFonts w:ascii="Arial" w:hAnsi="Arial" w:cs="Arial"/>
          <w:highlight w:val="yellow"/>
        </w:rPr>
        <w:t>X</w:t>
      </w:r>
      <w:r w:rsidR="004D2892" w:rsidRPr="009800D7">
        <w:rPr>
          <w:rFonts w:ascii="Arial" w:hAnsi="Arial" w:cs="Arial"/>
        </w:rPr>
        <w:t xml:space="preserve"> additional</w:t>
      </w:r>
      <w:r w:rsidRPr="009800D7">
        <w:rPr>
          <w:rFonts w:ascii="Arial" w:hAnsi="Arial" w:cs="Arial"/>
        </w:rPr>
        <w:t xml:space="preserve"> participants were r</w:t>
      </w:r>
      <w:r w:rsidR="004D2892" w:rsidRPr="009800D7">
        <w:rPr>
          <w:rFonts w:ascii="Arial" w:hAnsi="Arial" w:cs="Arial"/>
        </w:rPr>
        <w:t xml:space="preserve">emoved from analysis for failing to complete the study (N = 4), extremely poor memory performance that was near or below chance (N = X), or a failure to make a response during on the memory test on &gt; 10% of trials (N = X). Finally, </w:t>
      </w:r>
      <w:r w:rsidR="004D2892" w:rsidRPr="009800D7">
        <w:rPr>
          <w:rFonts w:ascii="Arial" w:hAnsi="Arial" w:cs="Arial"/>
          <w:highlight w:val="yellow"/>
        </w:rPr>
        <w:t>X</w:t>
      </w:r>
      <w:r w:rsidR="004D2892" w:rsidRPr="009800D7">
        <w:rPr>
          <w:rFonts w:ascii="Arial" w:hAnsi="Arial" w:cs="Arial"/>
        </w:rPr>
        <w:t xml:space="preserve"> subjects were unable to complete the source memory test due to time constraints at the MRI facility, and hence data from these subjects were not included in the source memory results.</w:t>
      </w:r>
    </w:p>
    <w:p w14:paraId="1819BB4F" w14:textId="77777777" w:rsidR="008E6A9E" w:rsidRPr="009800D7" w:rsidRDefault="008E6A9E" w:rsidP="00872883">
      <w:pPr>
        <w:spacing w:line="480" w:lineRule="auto"/>
        <w:jc w:val="both"/>
        <w:rPr>
          <w:rFonts w:ascii="Arial" w:hAnsi="Arial" w:cs="Arial"/>
        </w:rPr>
      </w:pPr>
      <w:r w:rsidRPr="009800D7">
        <w:rPr>
          <w:rFonts w:ascii="Arial" w:hAnsi="Arial" w:cs="Arial"/>
          <w:b/>
        </w:rPr>
        <w:t xml:space="preserve">Conditioned and unconditioned stimulus. </w:t>
      </w:r>
      <w:r w:rsidRPr="009800D7">
        <w:rPr>
          <w:rFonts w:ascii="Arial" w:hAnsi="Arial" w:cs="Arial"/>
        </w:rPr>
        <w:t xml:space="preserve">Memoranda (i.e., CSs) included color photographs of animals and tools presented on a white background, obtained from the website http://www.lifeonwhite.com or publicly available resources on the internet. Each CS was a distinct basic-level exemplar with a unique name; in other words, there were not two different pictures of a bear. The order of stimuli was counterbalanced and pseudorandomized such that no more than </w:t>
      </w:r>
      <w:r w:rsidRPr="009800D7">
        <w:rPr>
          <w:rFonts w:ascii="Arial" w:hAnsi="Arial" w:cs="Arial"/>
          <w:highlight w:val="yellow"/>
        </w:rPr>
        <w:t>three pictures</w:t>
      </w:r>
      <w:r w:rsidRPr="009800D7">
        <w:rPr>
          <w:rFonts w:ascii="Arial" w:hAnsi="Arial" w:cs="Arial"/>
        </w:rPr>
        <w:t xml:space="preserve"> from the same category occurred in a row. Stimulus presentation was controlled using E-Prime. The US was a 50-millisecond electrical shock delivered to the index and middle fingers of the left hand. The US was calibrated prior to the start of the experiment to reach a level deemed “highly annoying but not painful.” The shock was controlled using the STMEPM-MRI stimulation system fr</w:t>
      </w:r>
      <w:r w:rsidR="00121243" w:rsidRPr="009800D7">
        <w:rPr>
          <w:rFonts w:ascii="Arial" w:hAnsi="Arial" w:cs="Arial"/>
        </w:rPr>
        <w:t>om BIOPAC Systems (Goleta, CA).</w:t>
      </w:r>
    </w:p>
    <w:p w14:paraId="2E339640" w14:textId="77777777" w:rsidR="00981DF3" w:rsidRPr="009800D7" w:rsidRDefault="00981DF3" w:rsidP="00872883">
      <w:pPr>
        <w:spacing w:line="480" w:lineRule="auto"/>
        <w:jc w:val="both"/>
        <w:rPr>
          <w:rFonts w:ascii="Arial" w:hAnsi="Arial" w:cs="Arial"/>
        </w:rPr>
      </w:pPr>
      <w:r w:rsidRPr="009800D7">
        <w:rPr>
          <w:rFonts w:ascii="Arial" w:hAnsi="Arial" w:cs="Arial"/>
          <w:b/>
        </w:rPr>
        <w:t xml:space="preserve">Psychophysiology. </w:t>
      </w:r>
    </w:p>
    <w:p w14:paraId="0C17D2D8" w14:textId="77777777" w:rsidR="004D2892" w:rsidRPr="009800D7" w:rsidRDefault="004D2892" w:rsidP="00872883">
      <w:pPr>
        <w:spacing w:line="480" w:lineRule="auto"/>
        <w:jc w:val="both"/>
        <w:rPr>
          <w:rFonts w:ascii="Arial" w:hAnsi="Arial" w:cs="Arial"/>
        </w:rPr>
      </w:pPr>
      <w:r w:rsidRPr="009800D7">
        <w:rPr>
          <w:rFonts w:ascii="Arial" w:hAnsi="Arial" w:cs="Arial"/>
          <w:b/>
        </w:rPr>
        <w:t xml:space="preserve">Task design. </w:t>
      </w:r>
      <w:r w:rsidR="00121243" w:rsidRPr="009800D7">
        <w:rPr>
          <w:rFonts w:ascii="Arial" w:hAnsi="Arial" w:cs="Arial"/>
        </w:rPr>
        <w:t xml:space="preserve">The paradigm was based in large part on Dunsmoor et al., (2015). Day </w:t>
      </w:r>
      <w:r w:rsidRPr="009800D7">
        <w:rPr>
          <w:rFonts w:ascii="Arial" w:hAnsi="Arial" w:cs="Arial"/>
        </w:rPr>
        <w:t>1 included pre-conditioning</w:t>
      </w:r>
      <w:r w:rsidR="00121243" w:rsidRPr="009800D7">
        <w:rPr>
          <w:rFonts w:ascii="Arial" w:hAnsi="Arial" w:cs="Arial"/>
        </w:rPr>
        <w:t xml:space="preserve">, fear conditioning, and post-conditioning (i.e., extinction). Each phase included 24 CS+ and 24 CS- trials, for a total of 144 trials on Day 1. </w:t>
      </w:r>
      <w:r w:rsidR="00514102" w:rsidRPr="009800D7">
        <w:rPr>
          <w:rFonts w:ascii="Arial" w:hAnsi="Arial" w:cs="Arial"/>
        </w:rPr>
        <w:t xml:space="preserve">A short (~5 minute) break was </w:t>
      </w:r>
      <w:r w:rsidR="00514102" w:rsidRPr="009800D7">
        <w:rPr>
          <w:rFonts w:ascii="Arial" w:hAnsi="Arial" w:cs="Arial"/>
        </w:rPr>
        <w:lastRenderedPageBreak/>
        <w:t xml:space="preserve">interspersed between each encoding phase. </w:t>
      </w:r>
      <w:r w:rsidR="00121243" w:rsidRPr="009800D7">
        <w:rPr>
          <w:rFonts w:ascii="Arial" w:hAnsi="Arial" w:cs="Arial"/>
        </w:rPr>
        <w:t>During pre-conditioning, subjects viewed pictures of animals and tools and made a 2-AFC category judgement (animal, tool) using a button box</w:t>
      </w:r>
      <w:r w:rsidR="00981DF3" w:rsidRPr="009800D7">
        <w:rPr>
          <w:rFonts w:ascii="Arial" w:hAnsi="Arial" w:cs="Arial"/>
        </w:rPr>
        <w:t xml:space="preserve"> in their right hand. During fear-conditioning, 50% of the CS+ trials co-terminated with the US, and subjects rated shock expectancy (Yes/No). During post-conditioning, subjects continued to rate shock expectancy but no shocks were delivered</w:t>
      </w:r>
      <w:r w:rsidR="00514102" w:rsidRPr="009800D7">
        <w:rPr>
          <w:rFonts w:ascii="Arial" w:hAnsi="Arial" w:cs="Arial"/>
        </w:rPr>
        <w:t xml:space="preserve"> (i.e., extinction)</w:t>
      </w:r>
      <w:r w:rsidR="00981DF3" w:rsidRPr="009800D7">
        <w:rPr>
          <w:rFonts w:ascii="Arial" w:hAnsi="Arial" w:cs="Arial"/>
        </w:rPr>
        <w:t xml:space="preserve">. CS duration in all phases on Day 1 was 4.5 ± .05 s (jittered) followed by an intertrial interval of 6 ± 1s. During pre-conditioning and fear conditioning, the intertrial interval was a blank background with a fixation cross. For reasons detailed in Hennings et al. (2020), post-conditioning (i.e., extinction) included a rapidly presented series of scene pictures (5, 6, or 7 pictures presented for 1 s each) during the intertrial interval. The rationale for presenting scene pictures during the ITI was for multivariate pattern analysis of the extinction context, but is not related to the purposes of the episodic memory data reported here. Subjects returned ~24 hours later and underwent a test of fear renewal (data reported in Hennings et al., 2020), and a surprise recognition memory test inside the scanner. The recognition memory test included 144 old pictures from the previous day and </w:t>
      </w:r>
      <w:r w:rsidR="00981DF3" w:rsidRPr="009800D7">
        <w:rPr>
          <w:rFonts w:ascii="Arial" w:hAnsi="Arial" w:cs="Arial"/>
          <w:highlight w:val="yellow"/>
        </w:rPr>
        <w:t>XX</w:t>
      </w:r>
      <w:r w:rsidR="00981DF3" w:rsidRPr="009800D7">
        <w:rPr>
          <w:rFonts w:ascii="Arial" w:hAnsi="Arial" w:cs="Arial"/>
        </w:rPr>
        <w:t xml:space="preserve"> new pictures of animals and tools. Subjects had </w:t>
      </w:r>
      <w:r w:rsidR="00981DF3" w:rsidRPr="009800D7">
        <w:rPr>
          <w:rFonts w:ascii="Arial" w:hAnsi="Arial" w:cs="Arial"/>
          <w:highlight w:val="yellow"/>
        </w:rPr>
        <w:t>X</w:t>
      </w:r>
      <w:r w:rsidR="00981DF3" w:rsidRPr="009800D7">
        <w:rPr>
          <w:rFonts w:ascii="Arial" w:hAnsi="Arial" w:cs="Arial"/>
        </w:rPr>
        <w:t xml:space="preserve"> seconds to rate each item as old or new and their level of confidence (definitely old, maybe old, maybe new, definitely new). Trial order was pseudorandomized to ensure a balance of old and new stimuli from each category from each encoding phase. Finally, subjects completed the source memory test outside the scanner in a different room. The source memory test included only old images from Day 1, and subjects were informed that each item they saw had been seen the previous day. </w:t>
      </w:r>
      <w:r w:rsidR="00981DF3" w:rsidRPr="009800D7">
        <w:rPr>
          <w:rFonts w:ascii="Arial" w:hAnsi="Arial" w:cs="Arial"/>
          <w:highlight w:val="yellow"/>
        </w:rPr>
        <w:t>They were asked to….</w:t>
      </w:r>
      <w:r w:rsidR="00514102" w:rsidRPr="009800D7">
        <w:rPr>
          <w:rFonts w:ascii="Arial" w:hAnsi="Arial" w:cs="Arial"/>
        </w:rPr>
        <w:t xml:space="preserve"> Unfortunately, time constraints at the MRI facility (e.g., scheduling conflicts, subject arrived late) did not permit </w:t>
      </w:r>
      <w:r w:rsidR="00514102" w:rsidRPr="009800D7">
        <w:rPr>
          <w:rFonts w:ascii="Arial" w:hAnsi="Arial" w:cs="Arial"/>
          <w:highlight w:val="yellow"/>
        </w:rPr>
        <w:t>X</w:t>
      </w:r>
      <w:r w:rsidR="00514102" w:rsidRPr="009800D7">
        <w:rPr>
          <w:rFonts w:ascii="Arial" w:hAnsi="Arial" w:cs="Arial"/>
        </w:rPr>
        <w:t xml:space="preserve"> number of subjects to complete the source memory test.</w:t>
      </w:r>
    </w:p>
    <w:p w14:paraId="090067C9" w14:textId="77777777" w:rsidR="00981DF3" w:rsidRPr="009800D7" w:rsidRDefault="00981DF3" w:rsidP="00872883">
      <w:pPr>
        <w:spacing w:line="480" w:lineRule="auto"/>
        <w:jc w:val="both"/>
        <w:rPr>
          <w:rFonts w:ascii="Arial" w:hAnsi="Arial" w:cs="Arial"/>
        </w:rPr>
      </w:pPr>
      <w:r w:rsidRPr="009800D7">
        <w:rPr>
          <w:rFonts w:ascii="Arial" w:hAnsi="Arial" w:cs="Arial"/>
          <w:b/>
        </w:rPr>
        <w:t xml:space="preserve">Statistical analyses. </w:t>
      </w:r>
    </w:p>
    <w:sectPr w:rsidR="00981DF3" w:rsidRPr="009800D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rrod Lewis-Peacock" w:date="2020-08-30T13:09:00Z" w:initials="JLP">
    <w:p w14:paraId="329207C1" w14:textId="77777777" w:rsidR="00A379C7" w:rsidRDefault="00A379C7" w:rsidP="00A379C7">
      <w:pPr>
        <w:pStyle w:val="CommentText"/>
      </w:pPr>
      <w:r>
        <w:rPr>
          <w:rStyle w:val="CommentReference"/>
        </w:rPr>
        <w:annotationRef/>
      </w:r>
      <w:r>
        <w:t>Methods</w:t>
      </w:r>
    </w:p>
  </w:comment>
  <w:comment w:id="1" w:author="gus hennings" w:date="2020-09-30T12:18:00Z" w:initials="gh">
    <w:p w14:paraId="233C219D" w14:textId="45115F36" w:rsidR="004414A5" w:rsidRDefault="004414A5">
      <w:pPr>
        <w:pStyle w:val="CommentText"/>
      </w:pPr>
      <w:r>
        <w:rPr>
          <w:rStyle w:val="CommentReference"/>
        </w:rPr>
        <w:annotationRef/>
      </w:r>
      <w:r>
        <w:t>Can I leave this like this or do I need to spell out the factors again</w:t>
      </w:r>
    </w:p>
  </w:comment>
  <w:comment w:id="2" w:author="gus hennings" w:date="2020-09-30T17:05:00Z" w:initials="gh">
    <w:p w14:paraId="4BC7B1E6" w14:textId="4D4A6919" w:rsidR="007B3DEB" w:rsidRDefault="007B3DEB">
      <w:pPr>
        <w:pStyle w:val="CommentText"/>
      </w:pPr>
      <w:r>
        <w:rPr>
          <w:rStyle w:val="CommentReference"/>
        </w:rPr>
        <w:annotationRef/>
      </w:r>
      <w:r>
        <w:t>Do we need to report the fear conditioning results here?</w:t>
      </w:r>
    </w:p>
  </w:comment>
  <w:comment w:id="3" w:author="gus hennings" w:date="2020-09-30T17:53:00Z" w:initials="gh">
    <w:p w14:paraId="59B4AA8B" w14:textId="4D7A42B8" w:rsidR="00D35ADB" w:rsidRDefault="00D35ADB">
      <w:pPr>
        <w:pStyle w:val="CommentText"/>
      </w:pPr>
      <w:r>
        <w:rPr>
          <w:rStyle w:val="CommentReference"/>
        </w:rPr>
        <w:annotationRef/>
      </w:r>
      <w:r>
        <w:t>Again should I be reporting conditioning as well</w:t>
      </w:r>
    </w:p>
  </w:comment>
  <w:comment w:id="4" w:author="gus hennings" w:date="2020-09-30T18:01:00Z" w:initials="gh">
    <w:p w14:paraId="15DDE6F9" w14:textId="69BFE9F7" w:rsidR="00D35ADB" w:rsidRDefault="00D35ADB">
      <w:pPr>
        <w:pStyle w:val="CommentText"/>
      </w:pPr>
      <w:r>
        <w:rPr>
          <w:rStyle w:val="CommentReference"/>
        </w:rPr>
        <w:annotationRef/>
      </w:r>
      <w:r>
        <w:t>If this is too busy I can do all the plots in the same color</w:t>
      </w:r>
      <w:r w:rsidR="00245EB3">
        <w:t xml:space="preserve"> here</w:t>
      </w:r>
      <w:r>
        <w:t xml:space="preserve"> </w:t>
      </w:r>
    </w:p>
  </w:comment>
  <w:comment w:id="5" w:author="Jarrod Lewis-Peacock" w:date="2020-08-30T13:16:00Z" w:initials="JLP">
    <w:p w14:paraId="54125A45" w14:textId="2D37D7DC" w:rsidR="00424466" w:rsidRDefault="00424466">
      <w:pPr>
        <w:pStyle w:val="CommentText"/>
      </w:pPr>
      <w:r>
        <w:rPr>
          <w:rStyle w:val="CommentReference"/>
        </w:rPr>
        <w:annotationRef/>
      </w:r>
      <w:r>
        <w:t>I like this phrasing better than pre-conditioning, fear conditioning, post-conditioning used earlier on</w:t>
      </w:r>
    </w:p>
  </w:comment>
  <w:comment w:id="7" w:author="Jarrod Lewis-Peacock" w:date="2020-08-30T13:18:00Z" w:initials="JLP">
    <w:p w14:paraId="40D57ED6" w14:textId="32D36574" w:rsidR="00424466" w:rsidRDefault="00424466">
      <w:pPr>
        <w:pStyle w:val="CommentText"/>
      </w:pPr>
      <w:r>
        <w:rPr>
          <w:rStyle w:val="CommentReference"/>
        </w:rPr>
        <w:annotationRef/>
      </w:r>
      <w:r>
        <w:t xml:space="preserve">so of the items attributed to pre-conditioning, there was a statistically equal number of R and F outcomes for those items? Or is ‘no more likely’ in reference to items that are attributed to another context? In this whole critical results section, it’s currently too easy to lose track of the referent in these comparisons. A figure will obvs help a lot! </w:t>
      </w:r>
    </w:p>
  </w:comment>
  <w:comment w:id="14" w:author="Jarrod Lewis-Peacock" w:date="2020-08-30T13:25:00Z" w:initials="JLP">
    <w:p w14:paraId="58ED86AE" w14:textId="4F780B45" w:rsidR="001C1891" w:rsidRDefault="001C1891">
      <w:pPr>
        <w:pStyle w:val="CommentText"/>
      </w:pPr>
      <w:r>
        <w:rPr>
          <w:rStyle w:val="CommentReference"/>
        </w:rPr>
        <w:annotationRef/>
      </w:r>
      <w:r>
        <w:t>“emotional” ? whatever terminology we are using consistently throughout</w:t>
      </w:r>
    </w:p>
  </w:comment>
  <w:comment w:id="22" w:author="Jarrod Lewis-Peacock" w:date="2020-08-30T13:27:00Z" w:initials="JLP">
    <w:p w14:paraId="392999A4" w14:textId="0FE9BD15" w:rsidR="001C1891" w:rsidRDefault="001C1891">
      <w:pPr>
        <w:pStyle w:val="CommentText"/>
      </w:pPr>
      <w:r>
        <w:rPr>
          <w:rStyle w:val="CommentReference"/>
        </w:rPr>
        <w:annotationRef/>
      </w:r>
      <w:r>
        <w:t>does it trigger the emotion memories? or an implicit heightened state of arousal/fear?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9207C1" w15:done="0"/>
  <w15:commentEx w15:paraId="233C219D" w15:done="0"/>
  <w15:commentEx w15:paraId="4BC7B1E6" w15:done="0"/>
  <w15:commentEx w15:paraId="59B4AA8B" w15:done="0"/>
  <w15:commentEx w15:paraId="15DDE6F9" w15:done="0"/>
  <w15:commentEx w15:paraId="54125A45" w15:done="0"/>
  <w15:commentEx w15:paraId="40D57ED6" w15:done="0"/>
  <w15:commentEx w15:paraId="58ED86AE" w15:done="0"/>
  <w15:commentEx w15:paraId="39299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EF61D" w16cex:dateUtc="2020-09-30T17:18:00Z"/>
  <w16cex:commentExtensible w16cex:durableId="231F393E" w16cex:dateUtc="2020-09-30T22:05:00Z"/>
  <w16cex:commentExtensible w16cex:durableId="231F449B" w16cex:dateUtc="2020-09-30T22:53:00Z"/>
  <w16cex:commentExtensible w16cex:durableId="231F4670" w16cex:dateUtc="2020-09-30T23:01:00Z"/>
  <w16cex:commentExtensible w16cex:durableId="22F62518" w16cex:dateUtc="2020-08-30T18:16:00Z"/>
  <w16cex:commentExtensible w16cex:durableId="22F625C0" w16cex:dateUtc="2020-08-30T18:18:00Z"/>
  <w16cex:commentExtensible w16cex:durableId="22F6272E" w16cex:dateUtc="2020-08-30T18:25:00Z"/>
  <w16cex:commentExtensible w16cex:durableId="22F627C7" w16cex:dateUtc="2020-08-30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9207C1" w16cid:durableId="231DB6EA"/>
  <w16cid:commentId w16cid:paraId="233C219D" w16cid:durableId="231EF61D"/>
  <w16cid:commentId w16cid:paraId="4BC7B1E6" w16cid:durableId="231F393E"/>
  <w16cid:commentId w16cid:paraId="59B4AA8B" w16cid:durableId="231F449B"/>
  <w16cid:commentId w16cid:paraId="15DDE6F9" w16cid:durableId="231F4670"/>
  <w16cid:commentId w16cid:paraId="54125A45" w16cid:durableId="22F62518"/>
  <w16cid:commentId w16cid:paraId="40D57ED6" w16cid:durableId="22F625C0"/>
  <w16cid:commentId w16cid:paraId="58ED86AE" w16cid:durableId="22F6272E"/>
  <w16cid:commentId w16cid:paraId="392999A4" w16cid:durableId="22F627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C47BEE" w14:textId="77777777" w:rsidR="00491BDA" w:rsidRDefault="00491BDA" w:rsidP="00E15118">
      <w:pPr>
        <w:spacing w:after="0" w:line="240" w:lineRule="auto"/>
      </w:pPr>
      <w:r>
        <w:separator/>
      </w:r>
    </w:p>
  </w:endnote>
  <w:endnote w:type="continuationSeparator" w:id="0">
    <w:p w14:paraId="5E28E171" w14:textId="77777777" w:rsidR="00491BDA" w:rsidRDefault="00491BDA" w:rsidP="00E15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63C665" w14:textId="77777777" w:rsidR="00491BDA" w:rsidRDefault="00491BDA" w:rsidP="00E15118">
      <w:pPr>
        <w:spacing w:after="0" w:line="240" w:lineRule="auto"/>
      </w:pPr>
      <w:r>
        <w:separator/>
      </w:r>
    </w:p>
  </w:footnote>
  <w:footnote w:type="continuationSeparator" w:id="0">
    <w:p w14:paraId="0D6F80AA" w14:textId="77777777" w:rsidR="00491BDA" w:rsidRDefault="00491BDA" w:rsidP="00E15118">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s hennings">
    <w15:presenceInfo w15:providerId="Windows Live" w15:userId="4a1662ccdd26d6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E3C"/>
    <w:rsid w:val="000112FE"/>
    <w:rsid w:val="00017702"/>
    <w:rsid w:val="0004548D"/>
    <w:rsid w:val="00051EC1"/>
    <w:rsid w:val="00061126"/>
    <w:rsid w:val="0007114E"/>
    <w:rsid w:val="000847DD"/>
    <w:rsid w:val="000D4F7B"/>
    <w:rsid w:val="000D79B2"/>
    <w:rsid w:val="001018BA"/>
    <w:rsid w:val="001036CE"/>
    <w:rsid w:val="00121243"/>
    <w:rsid w:val="00133981"/>
    <w:rsid w:val="001421D9"/>
    <w:rsid w:val="00142524"/>
    <w:rsid w:val="0016329D"/>
    <w:rsid w:val="001B3FE0"/>
    <w:rsid w:val="001C1891"/>
    <w:rsid w:val="001D07E7"/>
    <w:rsid w:val="00206C38"/>
    <w:rsid w:val="00212473"/>
    <w:rsid w:val="0022236B"/>
    <w:rsid w:val="00226213"/>
    <w:rsid w:val="0023090C"/>
    <w:rsid w:val="0024206E"/>
    <w:rsid w:val="00243F44"/>
    <w:rsid w:val="00245EB3"/>
    <w:rsid w:val="00254AEC"/>
    <w:rsid w:val="002732ED"/>
    <w:rsid w:val="00285BDB"/>
    <w:rsid w:val="002C4238"/>
    <w:rsid w:val="002D1F93"/>
    <w:rsid w:val="002D5874"/>
    <w:rsid w:val="002E1A1E"/>
    <w:rsid w:val="00311777"/>
    <w:rsid w:val="00346626"/>
    <w:rsid w:val="00383C19"/>
    <w:rsid w:val="003A1A17"/>
    <w:rsid w:val="003E2601"/>
    <w:rsid w:val="00403DA9"/>
    <w:rsid w:val="00422301"/>
    <w:rsid w:val="00424466"/>
    <w:rsid w:val="00424BCF"/>
    <w:rsid w:val="0043146F"/>
    <w:rsid w:val="00440C84"/>
    <w:rsid w:val="004414A5"/>
    <w:rsid w:val="00451688"/>
    <w:rsid w:val="00466C8A"/>
    <w:rsid w:val="00471187"/>
    <w:rsid w:val="004752B9"/>
    <w:rsid w:val="00484AF3"/>
    <w:rsid w:val="00491BDA"/>
    <w:rsid w:val="004D0FBA"/>
    <w:rsid w:val="004D2892"/>
    <w:rsid w:val="004E6A9D"/>
    <w:rsid w:val="004E6DF3"/>
    <w:rsid w:val="004F7E3C"/>
    <w:rsid w:val="00514102"/>
    <w:rsid w:val="005337B3"/>
    <w:rsid w:val="005D19E1"/>
    <w:rsid w:val="00615724"/>
    <w:rsid w:val="0068683C"/>
    <w:rsid w:val="006914D7"/>
    <w:rsid w:val="006A7B9C"/>
    <w:rsid w:val="006C2DA2"/>
    <w:rsid w:val="006C5C1A"/>
    <w:rsid w:val="006E653E"/>
    <w:rsid w:val="00701B86"/>
    <w:rsid w:val="0071259B"/>
    <w:rsid w:val="00776F89"/>
    <w:rsid w:val="0078141D"/>
    <w:rsid w:val="007978B6"/>
    <w:rsid w:val="007B3DEB"/>
    <w:rsid w:val="007D48E1"/>
    <w:rsid w:val="00814BC8"/>
    <w:rsid w:val="008265FD"/>
    <w:rsid w:val="0084089C"/>
    <w:rsid w:val="008451E7"/>
    <w:rsid w:val="00854BEE"/>
    <w:rsid w:val="0086242F"/>
    <w:rsid w:val="00872883"/>
    <w:rsid w:val="008752D4"/>
    <w:rsid w:val="00881170"/>
    <w:rsid w:val="00892325"/>
    <w:rsid w:val="00892E1B"/>
    <w:rsid w:val="008A6CED"/>
    <w:rsid w:val="008B585A"/>
    <w:rsid w:val="008E249D"/>
    <w:rsid w:val="008E6A9E"/>
    <w:rsid w:val="00912B81"/>
    <w:rsid w:val="00913E56"/>
    <w:rsid w:val="00917BB5"/>
    <w:rsid w:val="00920BD8"/>
    <w:rsid w:val="00935B68"/>
    <w:rsid w:val="0096774B"/>
    <w:rsid w:val="00976006"/>
    <w:rsid w:val="009800D7"/>
    <w:rsid w:val="00981724"/>
    <w:rsid w:val="00981DF3"/>
    <w:rsid w:val="009D622E"/>
    <w:rsid w:val="009E1F0F"/>
    <w:rsid w:val="00A101E5"/>
    <w:rsid w:val="00A34764"/>
    <w:rsid w:val="00A379C7"/>
    <w:rsid w:val="00A47254"/>
    <w:rsid w:val="00A6416D"/>
    <w:rsid w:val="00AE41A1"/>
    <w:rsid w:val="00AE4BA8"/>
    <w:rsid w:val="00B02629"/>
    <w:rsid w:val="00B5177A"/>
    <w:rsid w:val="00B87131"/>
    <w:rsid w:val="00BA0B7A"/>
    <w:rsid w:val="00BB5FFE"/>
    <w:rsid w:val="00BD1940"/>
    <w:rsid w:val="00BD760B"/>
    <w:rsid w:val="00C00F86"/>
    <w:rsid w:val="00C40775"/>
    <w:rsid w:val="00C509CF"/>
    <w:rsid w:val="00C50A6C"/>
    <w:rsid w:val="00C62A3B"/>
    <w:rsid w:val="00C646D6"/>
    <w:rsid w:val="00CA4E2C"/>
    <w:rsid w:val="00CB1C9A"/>
    <w:rsid w:val="00D1726B"/>
    <w:rsid w:val="00D24598"/>
    <w:rsid w:val="00D27672"/>
    <w:rsid w:val="00D30918"/>
    <w:rsid w:val="00D34378"/>
    <w:rsid w:val="00D35ADB"/>
    <w:rsid w:val="00D46A48"/>
    <w:rsid w:val="00D97248"/>
    <w:rsid w:val="00DB606F"/>
    <w:rsid w:val="00DE52B7"/>
    <w:rsid w:val="00E15118"/>
    <w:rsid w:val="00E1515E"/>
    <w:rsid w:val="00E457E7"/>
    <w:rsid w:val="00E66BDC"/>
    <w:rsid w:val="00E7210C"/>
    <w:rsid w:val="00E8518D"/>
    <w:rsid w:val="00EA4B26"/>
    <w:rsid w:val="00EB11B7"/>
    <w:rsid w:val="00EC44B2"/>
    <w:rsid w:val="00F31BA3"/>
    <w:rsid w:val="00F6202E"/>
    <w:rsid w:val="00FC1AD8"/>
    <w:rsid w:val="00FF1F3A"/>
    <w:rsid w:val="00FF3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2C72F"/>
  <w15:chartTrackingRefBased/>
  <w15:docId w15:val="{D8C99D72-D4AC-433E-99B2-D774A7E38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5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118"/>
  </w:style>
  <w:style w:type="paragraph" w:styleId="Footer">
    <w:name w:val="footer"/>
    <w:basedOn w:val="Normal"/>
    <w:link w:val="FooterChar"/>
    <w:uiPriority w:val="99"/>
    <w:unhideWhenUsed/>
    <w:rsid w:val="00E15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118"/>
  </w:style>
  <w:style w:type="character" w:styleId="CommentReference">
    <w:name w:val="annotation reference"/>
    <w:basedOn w:val="DefaultParagraphFont"/>
    <w:uiPriority w:val="99"/>
    <w:semiHidden/>
    <w:unhideWhenUsed/>
    <w:rsid w:val="0043146F"/>
    <w:rPr>
      <w:sz w:val="16"/>
      <w:szCs w:val="16"/>
    </w:rPr>
  </w:style>
  <w:style w:type="paragraph" w:styleId="CommentText">
    <w:name w:val="annotation text"/>
    <w:basedOn w:val="Normal"/>
    <w:link w:val="CommentTextChar"/>
    <w:uiPriority w:val="99"/>
    <w:semiHidden/>
    <w:unhideWhenUsed/>
    <w:rsid w:val="0043146F"/>
    <w:pPr>
      <w:spacing w:line="240" w:lineRule="auto"/>
    </w:pPr>
    <w:rPr>
      <w:sz w:val="20"/>
      <w:szCs w:val="20"/>
    </w:rPr>
  </w:style>
  <w:style w:type="character" w:customStyle="1" w:styleId="CommentTextChar">
    <w:name w:val="Comment Text Char"/>
    <w:basedOn w:val="DefaultParagraphFont"/>
    <w:link w:val="CommentText"/>
    <w:uiPriority w:val="99"/>
    <w:semiHidden/>
    <w:rsid w:val="0043146F"/>
    <w:rPr>
      <w:sz w:val="20"/>
      <w:szCs w:val="20"/>
    </w:rPr>
  </w:style>
  <w:style w:type="paragraph" w:styleId="CommentSubject">
    <w:name w:val="annotation subject"/>
    <w:basedOn w:val="CommentText"/>
    <w:next w:val="CommentText"/>
    <w:link w:val="CommentSubjectChar"/>
    <w:uiPriority w:val="99"/>
    <w:semiHidden/>
    <w:unhideWhenUsed/>
    <w:rsid w:val="0043146F"/>
    <w:rPr>
      <w:b/>
      <w:bCs/>
    </w:rPr>
  </w:style>
  <w:style w:type="character" w:customStyle="1" w:styleId="CommentSubjectChar">
    <w:name w:val="Comment Subject Char"/>
    <w:basedOn w:val="CommentTextChar"/>
    <w:link w:val="CommentSubject"/>
    <w:uiPriority w:val="99"/>
    <w:semiHidden/>
    <w:rsid w:val="0043146F"/>
    <w:rPr>
      <w:b/>
      <w:bCs/>
      <w:sz w:val="20"/>
      <w:szCs w:val="20"/>
    </w:rPr>
  </w:style>
  <w:style w:type="paragraph" w:styleId="BalloonText">
    <w:name w:val="Balloon Text"/>
    <w:basedOn w:val="Normal"/>
    <w:link w:val="BalloonTextChar"/>
    <w:uiPriority w:val="99"/>
    <w:semiHidden/>
    <w:unhideWhenUsed/>
    <w:rsid w:val="004314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46F"/>
    <w:rPr>
      <w:rFonts w:ascii="Segoe UI" w:hAnsi="Segoe UI" w:cs="Segoe UI"/>
      <w:sz w:val="18"/>
      <w:szCs w:val="18"/>
    </w:rPr>
  </w:style>
  <w:style w:type="character" w:customStyle="1" w:styleId="c-stack">
    <w:name w:val="c-stack"/>
    <w:basedOn w:val="DefaultParagraphFont"/>
    <w:rsid w:val="001632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097192">
      <w:bodyDiv w:val="1"/>
      <w:marLeft w:val="0"/>
      <w:marRight w:val="0"/>
      <w:marTop w:val="0"/>
      <w:marBottom w:val="0"/>
      <w:divBdr>
        <w:top w:val="none" w:sz="0" w:space="0" w:color="auto"/>
        <w:left w:val="none" w:sz="0" w:space="0" w:color="auto"/>
        <w:bottom w:val="none" w:sz="0" w:space="0" w:color="auto"/>
        <w:right w:val="none" w:sz="0" w:space="0" w:color="auto"/>
      </w:divBdr>
    </w:div>
    <w:div w:id="577137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1.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A5FEF-186B-414C-91F4-E17C1DA3C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3553</TotalTime>
  <Pages>12</Pages>
  <Words>3765</Words>
  <Characters>21203</Characters>
  <Application>Microsoft Office Word</Application>
  <DocSecurity>0</DocSecurity>
  <Lines>302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dc:creator>
  <cp:keywords/>
  <dc:description/>
  <cp:lastModifiedBy>gus hennings</cp:lastModifiedBy>
  <cp:revision>22</cp:revision>
  <dcterms:created xsi:type="dcterms:W3CDTF">2020-08-31T18:08:00Z</dcterms:created>
  <dcterms:modified xsi:type="dcterms:W3CDTF">2020-10-01T22:34:00Z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d6b24913-d30f-3805-9c50-4df36abb42a7</vt:lpwstr>
  </property>
  <property fmtid="{D5CDD505-2E9C-101B-9397-08002B2CF9AE}" pid="4" name="Mendeley Citation Style_1">
    <vt:lpwstr>http://www.zotero.org/styles/elife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http://www.zotero.org/styles/neuron</vt:lpwstr>
  </property>
  <property fmtid="{D5CDD505-2E9C-101B-9397-08002B2CF9AE}" pid="20" name="Mendeley Recent Style Name 7_1">
    <vt:lpwstr>Neuron</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http://www.zotero.org/styles/elife</vt:lpwstr>
  </property>
  <property fmtid="{D5CDD505-2E9C-101B-9397-08002B2CF9AE}" pid="24" name="Mendeley Recent Style Name 9_1">
    <vt:lpwstr>eLife</vt:lpwstr>
  </property>
</Properties>
</file>